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3D4B" w:rsidRPr="004F08C1" w:rsidRDefault="00535DFD" w:rsidP="00483D4B">
      <w:pPr>
        <w:pStyle w:val="1"/>
        <w:jc w:val="center"/>
        <w:rPr>
          <w:rFonts w:ascii="微软雅黑" w:eastAsia="微软雅黑" w:hAnsi="微软雅黑"/>
          <w:lang w:val="zh-CN"/>
        </w:rPr>
      </w:pPr>
      <w:r w:rsidRPr="004F08C1">
        <w:rPr>
          <w:rFonts w:ascii="微软雅黑" w:eastAsia="微软雅黑" w:hAnsi="微软雅黑" w:hint="eastAsia"/>
          <w:lang w:val="zh-CN"/>
        </w:rPr>
        <w:t>玩法内容</w:t>
      </w:r>
    </w:p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329485638"/>
        <w:docPartObj>
          <w:docPartGallery w:val="Table of Contents"/>
          <w:docPartUnique/>
        </w:docPartObj>
      </w:sdtPr>
      <w:sdtContent>
        <w:p w:rsidR="00483D4B" w:rsidRPr="004F08C1" w:rsidRDefault="00483D4B" w:rsidP="00483D4B">
          <w:pPr>
            <w:pStyle w:val="TOC"/>
            <w:rPr>
              <w:rFonts w:ascii="微软雅黑" w:eastAsia="微软雅黑" w:hAnsi="微软雅黑"/>
            </w:rPr>
          </w:pPr>
          <w:r w:rsidRPr="004F08C1">
            <w:rPr>
              <w:rFonts w:ascii="微软雅黑" w:eastAsia="微软雅黑" w:hAnsi="微软雅黑"/>
              <w:lang w:val="zh-CN"/>
            </w:rPr>
            <w:t>目录</w:t>
          </w:r>
        </w:p>
        <w:p w:rsidR="00483D4B" w:rsidRPr="004F08C1" w:rsidRDefault="00483D4B">
          <w:pPr>
            <w:pStyle w:val="10"/>
            <w:tabs>
              <w:tab w:val="right" w:leader="dot" w:pos="8630"/>
            </w:tabs>
            <w:rPr>
              <w:rFonts w:ascii="微软雅黑" w:eastAsia="微软雅黑" w:hAnsi="微软雅黑"/>
              <w:noProof/>
              <w:kern w:val="2"/>
              <w:sz w:val="21"/>
            </w:rPr>
          </w:pPr>
          <w:r w:rsidRPr="004F08C1">
            <w:rPr>
              <w:rFonts w:ascii="微软雅黑" w:eastAsia="微软雅黑" w:hAnsi="微软雅黑"/>
            </w:rPr>
            <w:fldChar w:fldCharType="begin"/>
          </w:r>
          <w:r w:rsidRPr="004F08C1">
            <w:rPr>
              <w:rFonts w:ascii="微软雅黑" w:eastAsia="微软雅黑" w:hAnsi="微软雅黑"/>
            </w:rPr>
            <w:instrText xml:space="preserve"> TOC \o "1-3" \h \z \u </w:instrText>
          </w:r>
          <w:r w:rsidRPr="004F08C1">
            <w:rPr>
              <w:rFonts w:ascii="微软雅黑" w:eastAsia="微软雅黑" w:hAnsi="微软雅黑"/>
            </w:rPr>
            <w:fldChar w:fldCharType="separate"/>
          </w:r>
          <w:hyperlink w:anchor="_Toc379879137" w:history="1">
            <w:r w:rsidRPr="004F08C1">
              <w:rPr>
                <w:rStyle w:val="a8"/>
                <w:rFonts w:ascii="微软雅黑" w:eastAsia="微软雅黑" w:hAnsi="微软雅黑" w:hint="eastAsia"/>
                <w:noProof/>
                <w:lang w:val="zh-CN"/>
              </w:rPr>
              <w:t>神作（手游）移动和聊天</w:t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instrText xml:space="preserve"> PAGEREF _Toc379879137 \h </w:instrText>
            </w:r>
            <w:r w:rsidRPr="004F08C1">
              <w:rPr>
                <w:rFonts w:ascii="微软雅黑" w:eastAsia="微软雅黑" w:hAnsi="微软雅黑"/>
                <w:noProof/>
                <w:webHidden/>
              </w:rPr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t>1</w:t>
            </w:r>
            <w:r w:rsidRPr="004F08C1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483D4B" w:rsidRPr="004F08C1" w:rsidRDefault="00FC5784">
          <w:pPr>
            <w:pStyle w:val="20"/>
            <w:tabs>
              <w:tab w:val="left" w:pos="630"/>
              <w:tab w:val="right" w:leader="dot" w:pos="8630"/>
            </w:tabs>
            <w:rPr>
              <w:rFonts w:ascii="微软雅黑" w:eastAsia="微软雅黑" w:hAnsi="微软雅黑"/>
              <w:noProof/>
              <w:kern w:val="2"/>
              <w:sz w:val="21"/>
            </w:rPr>
          </w:pPr>
          <w:hyperlink w:anchor="_Toc379879138" w:history="1">
            <w:r w:rsidR="00483D4B" w:rsidRPr="004F08C1">
              <w:rPr>
                <w:rStyle w:val="a8"/>
                <w:rFonts w:ascii="微软雅黑" w:eastAsia="微软雅黑" w:hAnsi="微软雅黑" w:cs="微软雅黑"/>
                <w:noProof/>
                <w:lang w:val="zh-CN"/>
              </w:rPr>
              <w:t>1.</w:t>
            </w:r>
            <w:r w:rsidR="00483D4B" w:rsidRPr="004F08C1">
              <w:rPr>
                <w:rFonts w:ascii="微软雅黑" w:eastAsia="微软雅黑" w:hAnsi="微软雅黑"/>
                <w:noProof/>
                <w:kern w:val="2"/>
                <w:sz w:val="21"/>
              </w:rPr>
              <w:tab/>
            </w:r>
            <w:r w:rsidR="00483D4B" w:rsidRPr="004F08C1">
              <w:rPr>
                <w:rStyle w:val="a8"/>
                <w:rFonts w:ascii="微软雅黑" w:eastAsia="微软雅黑" w:hAnsi="微软雅黑" w:cs="微软雅黑" w:hint="eastAsia"/>
                <w:noProof/>
                <w:lang w:val="zh-CN"/>
              </w:rPr>
              <w:t>角色移动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ab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instrText xml:space="preserve"> PAGEREF _Toc379879138 \h </w:instrTex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>1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483D4B" w:rsidRPr="004F08C1" w:rsidRDefault="00FC5784">
          <w:pPr>
            <w:pStyle w:val="20"/>
            <w:tabs>
              <w:tab w:val="left" w:pos="630"/>
              <w:tab w:val="right" w:leader="dot" w:pos="8630"/>
            </w:tabs>
            <w:rPr>
              <w:rFonts w:ascii="微软雅黑" w:eastAsia="微软雅黑" w:hAnsi="微软雅黑"/>
              <w:noProof/>
              <w:kern w:val="2"/>
              <w:sz w:val="21"/>
            </w:rPr>
          </w:pPr>
          <w:hyperlink w:anchor="_Toc379879139" w:history="1">
            <w:r w:rsidR="00483D4B" w:rsidRPr="004F08C1">
              <w:rPr>
                <w:rStyle w:val="a8"/>
                <w:rFonts w:ascii="微软雅黑" w:eastAsia="微软雅黑" w:hAnsi="微软雅黑" w:cs="微软雅黑"/>
                <w:noProof/>
                <w:lang w:val="zh-CN"/>
              </w:rPr>
              <w:t>2.</w:t>
            </w:r>
            <w:r w:rsidR="00483D4B" w:rsidRPr="004F08C1">
              <w:rPr>
                <w:rFonts w:ascii="微软雅黑" w:eastAsia="微软雅黑" w:hAnsi="微软雅黑"/>
                <w:noProof/>
                <w:kern w:val="2"/>
                <w:sz w:val="21"/>
              </w:rPr>
              <w:tab/>
            </w:r>
            <w:r w:rsidR="00483D4B" w:rsidRPr="004F08C1">
              <w:rPr>
                <w:rStyle w:val="a8"/>
                <w:rFonts w:ascii="微软雅黑" w:eastAsia="微软雅黑" w:hAnsi="微软雅黑" w:cs="微软雅黑" w:hint="eastAsia"/>
                <w:noProof/>
                <w:lang w:val="zh-CN"/>
              </w:rPr>
              <w:t>聊天窗口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ab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instrText xml:space="preserve"> PAGEREF _Toc379879139 \h </w:instrTex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>2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483D4B" w:rsidRPr="004F08C1" w:rsidRDefault="00FC5784">
          <w:pPr>
            <w:pStyle w:val="20"/>
            <w:tabs>
              <w:tab w:val="left" w:pos="630"/>
              <w:tab w:val="right" w:leader="dot" w:pos="8630"/>
            </w:tabs>
            <w:rPr>
              <w:rFonts w:ascii="微软雅黑" w:eastAsia="微软雅黑" w:hAnsi="微软雅黑"/>
              <w:noProof/>
              <w:kern w:val="2"/>
              <w:sz w:val="21"/>
            </w:rPr>
          </w:pPr>
          <w:hyperlink w:anchor="_Toc379879140" w:history="1">
            <w:r w:rsidR="00483D4B" w:rsidRPr="004F08C1">
              <w:rPr>
                <w:rStyle w:val="a8"/>
                <w:rFonts w:ascii="微软雅黑" w:eastAsia="微软雅黑" w:hAnsi="微软雅黑" w:cs="微软雅黑"/>
                <w:noProof/>
                <w:lang w:val="zh-CN"/>
              </w:rPr>
              <w:t>3.</w:t>
            </w:r>
            <w:r w:rsidR="00483D4B" w:rsidRPr="004F08C1">
              <w:rPr>
                <w:rFonts w:ascii="微软雅黑" w:eastAsia="微软雅黑" w:hAnsi="微软雅黑"/>
                <w:noProof/>
                <w:kern w:val="2"/>
                <w:sz w:val="21"/>
              </w:rPr>
              <w:tab/>
            </w:r>
            <w:r w:rsidR="00483D4B" w:rsidRPr="004F08C1">
              <w:rPr>
                <w:rStyle w:val="a8"/>
                <w:rFonts w:ascii="微软雅黑" w:eastAsia="微软雅黑" w:hAnsi="微软雅黑" w:cs="微软雅黑" w:hint="eastAsia"/>
                <w:noProof/>
                <w:lang w:val="zh-CN"/>
              </w:rPr>
              <w:t>删除功能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ab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instrText xml:space="preserve"> PAGEREF _Toc379879140 \h </w:instrTex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t>4</w:t>
            </w:r>
            <w:r w:rsidR="00483D4B" w:rsidRPr="004F08C1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483D4B" w:rsidRPr="004F08C1" w:rsidRDefault="00483D4B" w:rsidP="00483D4B">
          <w:pPr>
            <w:rPr>
              <w:rFonts w:ascii="微软雅黑" w:eastAsia="微软雅黑" w:hAnsi="微软雅黑"/>
            </w:rPr>
          </w:pPr>
          <w:r w:rsidRPr="004F08C1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:rsidR="00483D4B" w:rsidRPr="004F08C1" w:rsidRDefault="00483D4B" w:rsidP="00483D4B">
      <w:pPr>
        <w:rPr>
          <w:rFonts w:ascii="微软雅黑" w:eastAsia="微软雅黑" w:hAnsi="微软雅黑"/>
          <w:lang w:val="zh-CN"/>
        </w:rPr>
      </w:pPr>
    </w:p>
    <w:p w:rsidR="00483D4B" w:rsidRPr="004F08C1" w:rsidRDefault="00483D4B" w:rsidP="00483D4B">
      <w:pPr>
        <w:rPr>
          <w:rFonts w:ascii="微软雅黑" w:eastAsia="微软雅黑" w:hAnsi="微软雅黑"/>
          <w:lang w:val="zh-CN"/>
        </w:rPr>
      </w:pPr>
    </w:p>
    <w:p w:rsidR="00483D4B" w:rsidRPr="004F08C1" w:rsidRDefault="00483D4B" w:rsidP="00483D4B">
      <w:pPr>
        <w:rPr>
          <w:rFonts w:ascii="微软雅黑" w:eastAsia="微软雅黑" w:hAnsi="微软雅黑"/>
          <w:lang w:val="zh-CN"/>
        </w:rPr>
      </w:pPr>
    </w:p>
    <w:p w:rsidR="00483D4B" w:rsidRPr="004F08C1" w:rsidRDefault="00483D4B" w:rsidP="00483D4B">
      <w:pPr>
        <w:rPr>
          <w:ins w:id="0" w:author="武文彬" w:date="2014-02-11T15:36:00Z"/>
          <w:rFonts w:ascii="微软雅黑" w:eastAsia="微软雅黑" w:hAnsi="微软雅黑" w:hint="eastAsia"/>
          <w:lang w:val="zh-CN"/>
        </w:rPr>
      </w:pPr>
    </w:p>
    <w:p w:rsidR="00FC5784" w:rsidRPr="004F08C1" w:rsidRDefault="00FC5784" w:rsidP="00483D4B">
      <w:pPr>
        <w:rPr>
          <w:ins w:id="1" w:author="武文彬" w:date="2014-02-11T15:36:00Z"/>
          <w:rFonts w:ascii="微软雅黑" w:eastAsia="微软雅黑" w:hAnsi="微软雅黑" w:hint="eastAsia"/>
          <w:lang w:val="zh-CN"/>
        </w:rPr>
      </w:pPr>
    </w:p>
    <w:p w:rsidR="00FC5784" w:rsidRPr="004F08C1" w:rsidRDefault="00FC5784" w:rsidP="00483D4B">
      <w:pPr>
        <w:rPr>
          <w:ins w:id="2" w:author="武文彬" w:date="2014-02-11T15:36:00Z"/>
          <w:rFonts w:ascii="微软雅黑" w:eastAsia="微软雅黑" w:hAnsi="微软雅黑" w:hint="eastAsia"/>
          <w:lang w:val="zh-CN"/>
        </w:rPr>
      </w:pPr>
    </w:p>
    <w:p w:rsidR="00FC5784" w:rsidRPr="004F08C1" w:rsidRDefault="00FC5784" w:rsidP="00483D4B">
      <w:pPr>
        <w:rPr>
          <w:ins w:id="3" w:author="武文彬" w:date="2014-02-11T15:36:00Z"/>
          <w:rFonts w:ascii="微软雅黑" w:eastAsia="微软雅黑" w:hAnsi="微软雅黑" w:hint="eastAsia"/>
          <w:lang w:val="zh-CN"/>
        </w:rPr>
      </w:pPr>
    </w:p>
    <w:p w:rsidR="00FC5784" w:rsidRPr="004F08C1" w:rsidRDefault="00FC5784" w:rsidP="00483D4B">
      <w:pPr>
        <w:rPr>
          <w:ins w:id="4" w:author="武文彬" w:date="2014-02-11T15:36:00Z"/>
          <w:rFonts w:ascii="微软雅黑" w:eastAsia="微软雅黑" w:hAnsi="微软雅黑" w:hint="eastAsia"/>
          <w:lang w:val="zh-CN"/>
        </w:rPr>
      </w:pPr>
    </w:p>
    <w:p w:rsidR="00FC5784" w:rsidRPr="004F08C1" w:rsidRDefault="00FC5784" w:rsidP="00483D4B">
      <w:pPr>
        <w:rPr>
          <w:rFonts w:ascii="微软雅黑" w:eastAsia="微软雅黑" w:hAnsi="微软雅黑"/>
          <w:lang w:val="zh-CN"/>
        </w:rPr>
      </w:pPr>
    </w:p>
    <w:p w:rsidR="00483D4B" w:rsidRPr="004F08C1" w:rsidRDefault="00483D4B" w:rsidP="00483D4B">
      <w:pPr>
        <w:rPr>
          <w:rFonts w:ascii="微软雅黑" w:eastAsia="微软雅黑" w:hAnsi="微软雅黑"/>
          <w:lang w:val="zh-CN"/>
        </w:rPr>
      </w:pPr>
    </w:p>
    <w:p w:rsidR="00483D4B" w:rsidRPr="004F08C1" w:rsidRDefault="00483D4B" w:rsidP="00483D4B">
      <w:pPr>
        <w:jc w:val="center"/>
        <w:rPr>
          <w:rFonts w:ascii="微软雅黑" w:eastAsia="微软雅黑" w:hAnsi="微软雅黑"/>
          <w:lang w:val="zh-CN"/>
        </w:rPr>
      </w:pPr>
      <w:r w:rsidRPr="004F08C1">
        <w:rPr>
          <w:rFonts w:ascii="微软雅黑" w:eastAsia="微软雅黑" w:hAnsi="微软雅黑" w:hint="eastAsia"/>
          <w:lang w:val="zh-CN"/>
        </w:rPr>
        <w:t>程序阅读：黑色字体</w:t>
      </w:r>
    </w:p>
    <w:p w:rsidR="00483D4B" w:rsidRPr="004F08C1" w:rsidRDefault="00483D4B" w:rsidP="00483D4B">
      <w:pPr>
        <w:jc w:val="center"/>
        <w:rPr>
          <w:rFonts w:ascii="微软雅黑" w:eastAsia="微软雅黑" w:hAnsi="微软雅黑"/>
          <w:color w:val="00B0F0"/>
          <w:lang w:val="zh-CN"/>
        </w:rPr>
      </w:pPr>
      <w:r w:rsidRPr="004F08C1">
        <w:rPr>
          <w:rFonts w:ascii="微软雅黑" w:eastAsia="微软雅黑" w:hAnsi="微软雅黑" w:hint="eastAsia"/>
          <w:color w:val="00B0F0"/>
          <w:lang w:val="zh-CN"/>
        </w:rPr>
        <w:t>删除功能：蓝色字体</w:t>
      </w:r>
    </w:p>
    <w:p w:rsidR="00483D4B" w:rsidRPr="004F08C1" w:rsidRDefault="00483D4B" w:rsidP="00483D4B">
      <w:pPr>
        <w:jc w:val="center"/>
        <w:rPr>
          <w:rFonts w:ascii="微软雅黑" w:eastAsia="微软雅黑" w:hAnsi="微软雅黑"/>
          <w:color w:val="FF0000"/>
          <w:lang w:val="zh-CN"/>
        </w:rPr>
      </w:pPr>
      <w:r w:rsidRPr="004F08C1">
        <w:rPr>
          <w:rFonts w:ascii="微软雅黑" w:eastAsia="微软雅黑" w:hAnsi="微软雅黑" w:hint="eastAsia"/>
          <w:color w:val="FF0000"/>
          <w:lang w:val="zh-CN"/>
        </w:rPr>
        <w:t>美术阅读：红色字体</w:t>
      </w:r>
    </w:p>
    <w:p w:rsidR="00483D4B" w:rsidRPr="004F08C1" w:rsidRDefault="00483D4B" w:rsidP="00483D4B">
      <w:pPr>
        <w:jc w:val="center"/>
        <w:rPr>
          <w:rFonts w:ascii="微软雅黑" w:eastAsia="微软雅黑" w:hAnsi="微软雅黑"/>
          <w:color w:val="FF0000"/>
          <w:lang w:val="zh-C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483D4B" w:rsidRPr="004F08C1" w:rsidTr="00FC5784">
        <w:tc>
          <w:tcPr>
            <w:tcW w:w="4428" w:type="dxa"/>
          </w:tcPr>
          <w:p w:rsidR="00483D4B" w:rsidRPr="004F08C1" w:rsidRDefault="00483D4B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撰写策划</w:t>
            </w:r>
          </w:p>
        </w:tc>
        <w:tc>
          <w:tcPr>
            <w:tcW w:w="4428" w:type="dxa"/>
          </w:tcPr>
          <w:p w:rsidR="00483D4B" w:rsidRPr="004F08C1" w:rsidRDefault="00535DFD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武文彬</w:t>
            </w:r>
          </w:p>
        </w:tc>
      </w:tr>
      <w:tr w:rsidR="00483D4B" w:rsidRPr="004F08C1" w:rsidTr="00FC5784">
        <w:tc>
          <w:tcPr>
            <w:tcW w:w="4428" w:type="dxa"/>
          </w:tcPr>
          <w:p w:rsidR="00483D4B" w:rsidRPr="004F08C1" w:rsidRDefault="00483D4B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功能版本</w:t>
            </w:r>
          </w:p>
        </w:tc>
        <w:tc>
          <w:tcPr>
            <w:tcW w:w="4428" w:type="dxa"/>
          </w:tcPr>
          <w:p w:rsidR="00483D4B" w:rsidRPr="004F08C1" w:rsidRDefault="00483D4B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第1次</w:t>
            </w:r>
          </w:p>
        </w:tc>
      </w:tr>
      <w:tr w:rsidR="00483D4B" w:rsidRPr="004F08C1" w:rsidTr="00FC5784">
        <w:tc>
          <w:tcPr>
            <w:tcW w:w="4428" w:type="dxa"/>
          </w:tcPr>
          <w:p w:rsidR="00483D4B" w:rsidRPr="004F08C1" w:rsidRDefault="00483D4B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修改日期</w:t>
            </w:r>
          </w:p>
        </w:tc>
        <w:tc>
          <w:tcPr>
            <w:tcW w:w="4428" w:type="dxa"/>
          </w:tcPr>
          <w:p w:rsidR="00483D4B" w:rsidRPr="004F08C1" w:rsidRDefault="00483D4B" w:rsidP="00FC5784">
            <w:pPr>
              <w:jc w:val="center"/>
              <w:rPr>
                <w:rFonts w:ascii="微软雅黑" w:eastAsia="微软雅黑" w:hAnsi="微软雅黑"/>
                <w:lang w:val="zh-CN"/>
              </w:rPr>
            </w:pPr>
            <w:r w:rsidRPr="004F08C1">
              <w:rPr>
                <w:rFonts w:ascii="微软雅黑" w:eastAsia="微软雅黑" w:hAnsi="微软雅黑" w:hint="eastAsia"/>
                <w:lang w:val="zh-CN"/>
              </w:rPr>
              <w:t>2014-2-11</w:t>
            </w:r>
          </w:p>
        </w:tc>
      </w:tr>
    </w:tbl>
    <w:p w:rsidR="00483D4B" w:rsidRPr="004F08C1" w:rsidRDefault="00483D4B" w:rsidP="00483D4B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483D4B" w:rsidRPr="004F08C1" w:rsidRDefault="00483D4B" w:rsidP="00483D4B">
      <w:pPr>
        <w:jc w:val="center"/>
        <w:rPr>
          <w:rFonts w:ascii="微软雅黑" w:eastAsia="微软雅黑" w:hAnsi="微软雅黑"/>
          <w:color w:val="FF0000"/>
          <w:lang w:val="zh-CN"/>
        </w:rPr>
      </w:pPr>
    </w:p>
    <w:p w:rsidR="00FC5784" w:rsidRPr="004F08C1" w:rsidRDefault="00FC5784">
      <w:pPr>
        <w:widowControl/>
        <w:jc w:val="left"/>
        <w:rPr>
          <w:ins w:id="5" w:author="武文彬" w:date="2014-02-11T15:36:00Z"/>
          <w:rFonts w:ascii="微软雅黑" w:eastAsia="微软雅黑" w:hAnsi="微软雅黑" w:cs="微软雅黑"/>
          <w:color w:val="000000"/>
          <w:kern w:val="0"/>
          <w:sz w:val="20"/>
          <w:szCs w:val="20"/>
          <w:lang w:val="zh-CN"/>
        </w:rPr>
      </w:pPr>
      <w:bookmarkStart w:id="6" w:name="_Toc379879138"/>
      <w:ins w:id="7" w:author="武文彬" w:date="2014-02-11T15:36:00Z">
        <w:r w:rsidRPr="004F08C1">
          <w:rPr>
            <w:rFonts w:ascii="微软雅黑" w:eastAsia="微软雅黑" w:hAnsi="微软雅黑" w:cs="微软雅黑"/>
            <w:color w:val="000000"/>
            <w:kern w:val="0"/>
            <w:sz w:val="20"/>
            <w:szCs w:val="20"/>
            <w:lang w:val="zh-CN"/>
          </w:rPr>
          <w:br w:type="page"/>
        </w:r>
      </w:ins>
    </w:p>
    <w:bookmarkEnd w:id="6"/>
    <w:p w:rsidR="00535DFD" w:rsidRPr="004F08C1" w:rsidRDefault="004F08C1" w:rsidP="004F08C1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F08C1">
        <w:rPr>
          <w:rFonts w:ascii="微软雅黑" w:eastAsia="微软雅黑" w:hAnsi="微软雅黑" w:hint="eastAsia"/>
        </w:rPr>
        <w:lastRenderedPageBreak/>
        <w:t>玩法框架</w:t>
      </w:r>
    </w:p>
    <w:p w:rsidR="004F08C1" w:rsidRPr="004F08C1" w:rsidRDefault="004F08C1" w:rsidP="004F08C1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</w:rPr>
      </w:pPr>
      <w:r w:rsidRPr="004F08C1">
        <w:rPr>
          <w:rFonts w:ascii="微软雅黑" w:eastAsia="微软雅黑" w:hAnsi="微软雅黑" w:hint="eastAsia"/>
        </w:rPr>
        <w:t>颜色区分的是玩法的奖励，</w:t>
      </w:r>
      <w:r w:rsidRPr="004F08C1">
        <w:rPr>
          <w:rFonts w:ascii="微软雅黑" w:eastAsia="微软雅黑" w:hAnsi="微软雅黑" w:hint="eastAsia"/>
        </w:rPr>
        <w:t>白色&lt;蓝色&lt;黄色&lt;绿色&lt;紫色</w:t>
      </w:r>
    </w:p>
    <w:p w:rsidR="004F08C1" w:rsidRPr="004F08C1" w:rsidRDefault="004F08C1" w:rsidP="004F08C1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</w:rPr>
      </w:pPr>
      <w:r w:rsidRPr="004F08C1">
        <w:rPr>
          <w:rFonts w:ascii="微软雅黑" w:eastAsia="微软雅黑" w:hAnsi="微软雅黑" w:hint="eastAsia"/>
        </w:rPr>
        <w:t>流程说明玩法的接触顺序</w:t>
      </w:r>
    </w:p>
    <w:p w:rsidR="004F08C1" w:rsidRPr="004F08C1" w:rsidRDefault="004F08C1" w:rsidP="004F08C1">
      <w:pPr>
        <w:rPr>
          <w:rFonts w:ascii="微软雅黑" w:eastAsia="微软雅黑" w:hAnsi="微软雅黑" w:hint="eastAsia"/>
        </w:rPr>
      </w:pPr>
    </w:p>
    <w:p w:rsidR="00483D4B" w:rsidRDefault="004F08C1" w:rsidP="00D40C80">
      <w:pPr>
        <w:autoSpaceDE w:val="0"/>
        <w:autoSpaceDN w:val="0"/>
        <w:adjustRightInd w:val="0"/>
        <w:jc w:val="left"/>
        <w:rPr>
          <w:rFonts w:ascii="微软雅黑" w:eastAsia="微软雅黑" w:hAnsi="微软雅黑" w:hint="eastAsia"/>
        </w:rPr>
      </w:pPr>
      <w:r w:rsidRPr="004F08C1">
        <w:rPr>
          <w:rFonts w:ascii="微软雅黑" w:eastAsia="微软雅黑" w:hAnsi="微软雅黑"/>
        </w:rPr>
        <w:object w:dxaOrig="9764" w:dyaOrig="72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3pt;height:320.6pt" o:ole="">
            <v:imagedata r:id="rId9" o:title=""/>
          </v:shape>
          <o:OLEObject Type="Embed" ProgID="Visio.Drawing.11" ShapeID="_x0000_i1025" DrawAspect="Content" ObjectID="_1454141965" r:id="rId10"/>
        </w:object>
      </w:r>
    </w:p>
    <w:p w:rsidR="004F08C1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主线任务</w:t>
      </w:r>
    </w:p>
    <w:p w:rsidR="00451E57" w:rsidRPr="00451E57" w:rsidRDefault="00451E57" w:rsidP="00451E57">
      <w:pPr>
        <w:rPr>
          <w:rFonts w:hint="eastAsia"/>
        </w:rPr>
      </w:pPr>
      <w:r>
        <w:rPr>
          <w:rFonts w:hint="eastAsia"/>
        </w:rPr>
        <w:t>承担剧情、引导、发放奖励</w:t>
      </w:r>
      <w:bookmarkStart w:id="8" w:name="_GoBack"/>
      <w:bookmarkEnd w:id="8"/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hint="eastAsia"/>
        </w:rPr>
      </w:pPr>
      <w:r>
        <w:rPr>
          <w:rFonts w:ascii="微软雅黑" w:eastAsia="微软雅黑" w:hAnsi="微软雅黑" w:hint="eastAsia"/>
        </w:rPr>
        <w:t>单日副本</w:t>
      </w:r>
    </w:p>
    <w:p w:rsidR="00451E57" w:rsidRPr="00451E57" w:rsidDel="00FC5784" w:rsidRDefault="00451E57" w:rsidP="00451E57">
      <w:pPr>
        <w:rPr>
          <w:del w:id="9" w:author="武文彬" w:date="2014-02-11T15:36:00Z"/>
        </w:rPr>
      </w:pPr>
    </w:p>
    <w:p w:rsidR="00483D4B" w:rsidRPr="00451E57" w:rsidDel="00FC5784" w:rsidRDefault="00483D4B" w:rsidP="00451E57">
      <w:pPr>
        <w:rPr>
          <w:del w:id="10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11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通过主界面上的摇杆触发</w:delText>
        </w:r>
      </w:del>
    </w:p>
    <w:p w:rsidR="00002F04" w:rsidRPr="00451E57" w:rsidDel="00FC5784" w:rsidRDefault="00483D4B" w:rsidP="00451E57">
      <w:pPr>
        <w:rPr>
          <w:del w:id="12" w:author="武文彬" w:date="2014-02-11T15:36:00Z"/>
          <w:rFonts w:ascii="微软雅黑" w:eastAsia="微软雅黑" w:hAnsi="微软雅黑" w:cstheme="majorBidi"/>
          <w:sz w:val="32"/>
          <w:szCs w:val="32"/>
          <w:rPrChange w:id="13" w:author="武文彬" w:date="2014-02-11T11:17:00Z">
            <w:rPr>
              <w:del w:id="14" w:author="武文彬" w:date="2014-02-11T15:36:00Z"/>
              <w:lang w:val="zh-CN"/>
            </w:rPr>
          </w:rPrChange>
        </w:rPr>
        <w:pPrChange w:id="15" w:author="武文彬" w:date="2014-02-11T11:17:00Z">
          <w:pPr>
            <w:pStyle w:val="a3"/>
            <w:numPr>
              <w:numId w:val="2"/>
            </w:numPr>
            <w:autoSpaceDE w:val="0"/>
            <w:autoSpaceDN w:val="0"/>
            <w:adjustRightInd w:val="0"/>
            <w:ind w:left="420" w:firstLineChars="0" w:hanging="420"/>
            <w:jc w:val="left"/>
          </w:pPr>
        </w:pPrChange>
      </w:pPr>
      <w:del w:id="16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点击角色周围（上下左右）也可以达到移动角色的目的</w:delText>
        </w:r>
      </w:del>
    </w:p>
    <w:p w:rsidR="00483D4B" w:rsidRPr="00451E57" w:rsidDel="00FC5784" w:rsidRDefault="00483D4B" w:rsidP="00451E57">
      <w:pPr>
        <w:rPr>
          <w:del w:id="17" w:author="武文彬" w:date="2014-02-11T15:36:00Z"/>
          <w:rFonts w:ascii="微软雅黑" w:eastAsia="微软雅黑" w:hAnsi="微软雅黑"/>
        </w:rPr>
      </w:pPr>
      <w:del w:id="18" w:author="武文彬" w:date="2014-02-11T15:36:00Z">
        <w:r w:rsidRPr="004F08C1" w:rsidDel="00FC5784">
          <w:rPr>
            <w:rFonts w:ascii="微软雅黑" w:eastAsia="微软雅黑" w:hAnsi="微软雅黑"/>
          </w:rPr>
          <w:drawing>
            <wp:inline distT="0" distB="0" distL="0" distR="0" wp14:anchorId="66650D3E" wp14:editId="4DB9FC28">
              <wp:extent cx="5486400" cy="3093447"/>
              <wp:effectExtent l="0" t="0" r="0" b="0"/>
              <wp:docPr id="1" name="图片 1" descr="C:\Users\Administrator\Desktop\手游211\IMG_026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dministrator\Desktop\手游211\IMG_0266.PNG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30934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483D4B" w:rsidRPr="00451E57" w:rsidDel="00FC5784" w:rsidRDefault="00483D4B" w:rsidP="00451E57">
      <w:pPr>
        <w:rPr>
          <w:del w:id="19" w:author="武文彬" w:date="2014-02-11T15:36:00Z"/>
          <w:rFonts w:ascii="微软雅黑" w:eastAsia="微软雅黑" w:hAnsi="微软雅黑"/>
        </w:rPr>
      </w:pPr>
    </w:p>
    <w:p w:rsidR="00483D4B" w:rsidRPr="00451E57" w:rsidDel="00FC5784" w:rsidRDefault="00483D4B" w:rsidP="00451E57">
      <w:pPr>
        <w:rPr>
          <w:del w:id="20" w:author="武文彬" w:date="2014-02-11T15:36:00Z"/>
          <w:rFonts w:ascii="微软雅黑" w:eastAsia="微软雅黑" w:hAnsi="微软雅黑"/>
        </w:rPr>
      </w:pPr>
      <w:del w:id="21" w:author="武文彬" w:date="2014-02-11T15:36:00Z">
        <w:r w:rsidRPr="004F08C1" w:rsidDel="00FC5784">
          <w:rPr>
            <w:rFonts w:ascii="微软雅黑" w:eastAsia="微软雅黑" w:hAnsi="微软雅黑"/>
          </w:rPr>
          <w:drawing>
            <wp:inline distT="0" distB="0" distL="0" distR="0" wp14:anchorId="730B754D" wp14:editId="19A004F5">
              <wp:extent cx="5486400" cy="3093447"/>
              <wp:effectExtent l="0" t="0" r="0" b="0"/>
              <wp:docPr id="2" name="图片 2" descr="C:\Users\Administrator\Desktop\手游211\IMG_027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dministrator\Desktop\手游211\IMG_0270.PNG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30934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483D4B" w:rsidRPr="00451E57" w:rsidDel="00FC5784" w:rsidRDefault="00483D4B" w:rsidP="00451E57">
      <w:pPr>
        <w:rPr>
          <w:del w:id="22" w:author="武文彬" w:date="2014-02-11T15:36:00Z"/>
          <w:rFonts w:ascii="微软雅黑" w:eastAsia="微软雅黑" w:hAnsi="微软雅黑"/>
        </w:rPr>
      </w:pPr>
    </w:p>
    <w:p w:rsidR="00483D4B" w:rsidRPr="00451E57" w:rsidDel="00FC5784" w:rsidRDefault="00483D4B" w:rsidP="00451E57">
      <w:pPr>
        <w:rPr>
          <w:del w:id="23" w:author="武文彬" w:date="2014-02-11T15:36:00Z"/>
          <w:rFonts w:ascii="微软雅黑" w:eastAsia="微软雅黑" w:hAnsi="微软雅黑" w:cstheme="majorBidi"/>
          <w:sz w:val="32"/>
          <w:szCs w:val="32"/>
        </w:rPr>
      </w:pPr>
      <w:bookmarkStart w:id="24" w:name="_Toc379879139"/>
      <w:del w:id="25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聊天窗口</w:delText>
        </w:r>
        <w:bookmarkEnd w:id="24"/>
      </w:del>
    </w:p>
    <w:p w:rsidR="00483D4B" w:rsidRPr="00451E57" w:rsidDel="00FC5784" w:rsidRDefault="00483D4B" w:rsidP="00451E57">
      <w:pPr>
        <w:rPr>
          <w:del w:id="26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27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游戏中</w:delText>
        </w:r>
      </w:del>
      <w:del w:id="28" w:author="武文彬" w:date="2014-02-11T11:18:00Z">
        <w:r w:rsidRPr="00451E57" w:rsidDel="00002F04">
          <w:rPr>
            <w:rFonts w:ascii="微软雅黑" w:eastAsia="微软雅黑" w:hAnsi="微软雅黑" w:cstheme="majorBidi" w:hint="eastAsia"/>
            <w:sz w:val="32"/>
            <w:szCs w:val="32"/>
          </w:rPr>
          <w:delText>一般</w:delText>
        </w:r>
      </w:del>
      <w:del w:id="29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只显示最后一条最新的聊天信息</w:delText>
        </w:r>
      </w:del>
    </w:p>
    <w:p w:rsidR="00483D4B" w:rsidRPr="00451E57" w:rsidDel="00FC5784" w:rsidRDefault="00483D4B" w:rsidP="00451E57">
      <w:pPr>
        <w:rPr>
          <w:del w:id="30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31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点击显示的最后条消息可以查看更多的聊天内容和进入聊天模型</w:delText>
        </w:r>
      </w:del>
    </w:p>
    <w:p w:rsidR="00002F04" w:rsidRPr="00451E57" w:rsidDel="00FC5784" w:rsidRDefault="00483D4B" w:rsidP="00451E57">
      <w:pPr>
        <w:rPr>
          <w:del w:id="32" w:author="武文彬" w:date="2014-02-11T15:36:00Z"/>
          <w:rFonts w:ascii="微软雅黑" w:eastAsia="微软雅黑" w:hAnsi="微软雅黑" w:cstheme="majorBidi"/>
          <w:sz w:val="32"/>
          <w:szCs w:val="32"/>
          <w:rPrChange w:id="33" w:author="武文彬" w:date="2014-02-11T11:18:00Z">
            <w:rPr>
              <w:del w:id="34" w:author="武文彬" w:date="2014-02-11T15:36:00Z"/>
              <w:lang w:val="zh-CN"/>
            </w:rPr>
          </w:rPrChange>
        </w:rPr>
        <w:pPrChange w:id="35" w:author="武文彬" w:date="2014-02-11T11:18:00Z">
          <w:pPr>
            <w:pStyle w:val="a3"/>
            <w:numPr>
              <w:numId w:val="2"/>
            </w:numPr>
            <w:autoSpaceDE w:val="0"/>
            <w:autoSpaceDN w:val="0"/>
            <w:adjustRightInd w:val="0"/>
            <w:ind w:left="420" w:firstLineChars="0" w:hanging="420"/>
            <w:jc w:val="left"/>
          </w:pPr>
        </w:pPrChange>
      </w:pPr>
      <w:del w:id="36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在聊天模式下可以更改需要发布聊天内容的频道</w:delText>
        </w:r>
      </w:del>
    </w:p>
    <w:p w:rsidR="00483D4B" w:rsidRPr="00451E57" w:rsidDel="00FC5784" w:rsidRDefault="00483D4B" w:rsidP="00451E57">
      <w:pPr>
        <w:rPr>
          <w:del w:id="37" w:author="武文彬" w:date="2014-02-11T15:36:00Z"/>
          <w:rFonts w:ascii="微软雅黑" w:eastAsia="微软雅黑" w:hAnsi="微软雅黑" w:cstheme="majorBidi"/>
          <w:sz w:val="32"/>
          <w:szCs w:val="32"/>
        </w:rPr>
      </w:pPr>
    </w:p>
    <w:p w:rsidR="00483D4B" w:rsidRPr="00451E57" w:rsidDel="00FC5784" w:rsidRDefault="00483D4B" w:rsidP="00451E57">
      <w:pPr>
        <w:rPr>
          <w:del w:id="38" w:author="武文彬" w:date="2014-02-11T15:36:00Z"/>
          <w:rFonts w:ascii="微软雅黑" w:eastAsia="微软雅黑" w:hAnsi="微软雅黑"/>
        </w:rPr>
      </w:pPr>
      <w:del w:id="39" w:author="武文彬" w:date="2014-02-11T15:36:00Z">
        <w:r w:rsidRPr="00451E57" w:rsidDel="00FC5784">
          <w:rPr>
            <w:rFonts w:ascii="微软雅黑" w:eastAsia="微软雅黑" w:hAnsi="微软雅黑"/>
          </w:rPr>
          <w:drawing>
            <wp:inline distT="0" distB="0" distL="0" distR="0" wp14:anchorId="2AEAF9C1" wp14:editId="137C3749">
              <wp:extent cx="4537495" cy="2558417"/>
              <wp:effectExtent l="0" t="0" r="0" b="0"/>
              <wp:docPr id="3" name="图片 3" descr="C:\Users\Administrator\Desktop\手游211\IMG_026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Administrator\Desktop\手游211\IMG_0265.PNG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45095" cy="25627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483D4B" w:rsidRPr="00451E57" w:rsidDel="00FC5784" w:rsidRDefault="00483D4B" w:rsidP="00451E57">
      <w:pPr>
        <w:rPr>
          <w:del w:id="40" w:author="武文彬" w:date="2014-02-11T15:36:00Z"/>
          <w:rFonts w:ascii="微软雅黑" w:eastAsia="微软雅黑" w:hAnsi="微软雅黑"/>
        </w:rPr>
      </w:pPr>
    </w:p>
    <w:p w:rsidR="00483D4B" w:rsidRPr="00451E57" w:rsidDel="00FC5784" w:rsidRDefault="00483D4B" w:rsidP="00451E57">
      <w:pPr>
        <w:rPr>
          <w:del w:id="41" w:author="武文彬" w:date="2014-02-11T15:36:00Z"/>
          <w:rFonts w:ascii="微软雅黑" w:eastAsia="微软雅黑" w:hAnsi="微软雅黑"/>
        </w:rPr>
      </w:pPr>
      <w:del w:id="42" w:author="武文彬" w:date="2014-02-11T15:36:00Z">
        <w:r w:rsidRPr="00451E57" w:rsidDel="00FC5784">
          <w:rPr>
            <w:rFonts w:ascii="微软雅黑" w:eastAsia="微软雅黑" w:hAnsi="微软雅黑"/>
          </w:rPr>
          <w:drawing>
            <wp:inline distT="0" distB="0" distL="0" distR="0" wp14:anchorId="1F619AA7" wp14:editId="7E76B5CE">
              <wp:extent cx="4537495" cy="2558417"/>
              <wp:effectExtent l="0" t="0" r="0" b="0"/>
              <wp:docPr id="5" name="图片 5" descr="C:\Users\Administrator\Desktop\手游211\IMG_026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Administrator\Desktop\手游211\IMG_0262.PNG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43128" cy="256159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483D4B" w:rsidRPr="00451E57" w:rsidDel="00FC5784" w:rsidRDefault="00483D4B" w:rsidP="00451E57">
      <w:pPr>
        <w:rPr>
          <w:del w:id="43" w:author="武文彬" w:date="2014-02-11T15:36:00Z"/>
          <w:rFonts w:ascii="微软雅黑" w:eastAsia="微软雅黑" w:hAnsi="微软雅黑"/>
        </w:rPr>
      </w:pPr>
    </w:p>
    <w:p w:rsidR="00483D4B" w:rsidRPr="00451E57" w:rsidDel="00FC5784" w:rsidRDefault="00483D4B" w:rsidP="00451E57">
      <w:pPr>
        <w:rPr>
          <w:del w:id="44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45" w:author="武文彬" w:date="2014-02-11T15:36:00Z">
        <w:r w:rsidRPr="00451E57" w:rsidDel="00FC5784">
          <w:rPr>
            <w:rFonts w:ascii="微软雅黑" w:eastAsia="微软雅黑" w:hAnsi="微软雅黑" w:cstheme="majorBidi"/>
            <w:sz w:val="32"/>
            <w:szCs w:val="32"/>
          </w:rPr>
          <w:drawing>
            <wp:inline distT="0" distB="0" distL="0" distR="0" wp14:anchorId="2B29A86F" wp14:editId="782F62E4">
              <wp:extent cx="4442604" cy="2504914"/>
              <wp:effectExtent l="0" t="0" r="0" b="0"/>
              <wp:docPr id="8" name="图片 8" descr="C:\Users\Administrator\Desktop\手游211\IMG_026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Administrator\Desktop\手游211\IMG_0263.PNG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42604" cy="2504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483D4B" w:rsidRPr="00451E57" w:rsidDel="00FC5784" w:rsidRDefault="00483D4B" w:rsidP="00451E57">
      <w:pPr>
        <w:rPr>
          <w:del w:id="46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47" w:author="武文彬" w:date="2014-02-11T15:36:00Z">
        <w:r w:rsidRPr="00451E57" w:rsidDel="00FC5784">
          <w:rPr>
            <w:rFonts w:ascii="微软雅黑" w:eastAsia="微软雅黑" w:hAnsi="微软雅黑" w:cstheme="majorBidi"/>
            <w:sz w:val="32"/>
            <w:szCs w:val="32"/>
          </w:rPr>
          <w:drawing>
            <wp:inline distT="0" distB="0" distL="0" distR="0" wp14:anchorId="4CF1CA5A" wp14:editId="72ECAC8B">
              <wp:extent cx="4554747" cy="2568145"/>
              <wp:effectExtent l="0" t="0" r="0" b="3810"/>
              <wp:docPr id="7" name="图片 7" descr="C:\Users\Administrator\Desktop\手游211\IMG_0264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Users\Administrator\Desktop\手游211\IMG_0264.PNG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54747" cy="2568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0A53C6" w:rsidRPr="00451E57" w:rsidDel="00FC5784" w:rsidRDefault="000A53C6" w:rsidP="00451E57">
      <w:pPr>
        <w:rPr>
          <w:del w:id="48" w:author="武文彬" w:date="2014-02-11T15:36:00Z"/>
          <w:rFonts w:ascii="微软雅黑" w:eastAsia="微软雅黑" w:hAnsi="微软雅黑" w:cstheme="majorBidi"/>
          <w:sz w:val="32"/>
          <w:szCs w:val="32"/>
        </w:rPr>
      </w:pPr>
    </w:p>
    <w:p w:rsidR="006170C9" w:rsidRPr="00451E57" w:rsidDel="00FC5784" w:rsidRDefault="00483D4B" w:rsidP="00451E57">
      <w:pPr>
        <w:rPr>
          <w:del w:id="49" w:author="武文彬" w:date="2014-02-11T15:36:00Z"/>
          <w:rFonts w:ascii="微软雅黑" w:eastAsia="微软雅黑" w:hAnsi="微软雅黑" w:cstheme="majorBidi"/>
          <w:sz w:val="32"/>
          <w:szCs w:val="32"/>
        </w:rPr>
      </w:pPr>
      <w:bookmarkStart w:id="50" w:name="_Toc379879140"/>
      <w:del w:id="51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>删除功能</w:delText>
        </w:r>
        <w:bookmarkEnd w:id="50"/>
      </w:del>
    </w:p>
    <w:p w:rsidR="006170C9" w:rsidRPr="00451E57" w:rsidDel="00FC5784" w:rsidRDefault="00483D4B" w:rsidP="00451E57">
      <w:pPr>
        <w:rPr>
          <w:del w:id="52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53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 xml:space="preserve">  删除聊天辅助功能</w:delText>
        </w:r>
      </w:del>
    </w:p>
    <w:p w:rsidR="00483D4B" w:rsidRPr="00451E57" w:rsidDel="00FC5784" w:rsidRDefault="00483D4B" w:rsidP="00451E57">
      <w:pPr>
        <w:rPr>
          <w:del w:id="54" w:author="武文彬" w:date="2014-02-11T15:36:00Z"/>
          <w:rFonts w:ascii="微软雅黑" w:eastAsia="微软雅黑" w:hAnsi="微软雅黑" w:cstheme="majorBidi"/>
          <w:sz w:val="32"/>
          <w:szCs w:val="32"/>
        </w:rPr>
      </w:pPr>
      <w:del w:id="55" w:author="武文彬" w:date="2014-02-11T15:36:00Z">
        <w:r w:rsidRPr="00451E57" w:rsidDel="00FC5784">
          <w:rPr>
            <w:rFonts w:ascii="微软雅黑" w:eastAsia="微软雅黑" w:hAnsi="微软雅黑" w:cstheme="majorBidi" w:hint="eastAsia"/>
            <w:sz w:val="32"/>
            <w:szCs w:val="32"/>
          </w:rPr>
          <w:delText xml:space="preserve">  删除动作表情功能</w:delText>
        </w:r>
      </w:del>
    </w:p>
    <w:p w:rsidR="006170C9" w:rsidRPr="00451E57" w:rsidDel="00FC5784" w:rsidRDefault="006170C9" w:rsidP="00451E57">
      <w:pPr>
        <w:rPr>
          <w:del w:id="56" w:author="武文彬" w:date="2014-02-11T15:36:00Z"/>
          <w:rFonts w:ascii="微软雅黑" w:eastAsia="微软雅黑" w:hAnsi="微软雅黑"/>
        </w:rPr>
      </w:pPr>
    </w:p>
    <w:p w:rsidR="00F07A84" w:rsidRPr="00451E57" w:rsidDel="00FC5784" w:rsidRDefault="00F07A84" w:rsidP="00451E57">
      <w:pPr>
        <w:rPr>
          <w:del w:id="57" w:author="武文彬" w:date="2014-02-11T15:36:00Z"/>
          <w:rFonts w:ascii="微软雅黑" w:eastAsia="微软雅黑" w:hAnsi="微软雅黑" w:cstheme="majorBidi"/>
          <w:sz w:val="32"/>
          <w:szCs w:val="32"/>
        </w:rPr>
      </w:pPr>
    </w:p>
    <w:p w:rsidR="000A53C6" w:rsidRPr="00451E57" w:rsidDel="00FC5784" w:rsidRDefault="000A53C6" w:rsidP="00451E57">
      <w:pPr>
        <w:rPr>
          <w:del w:id="58" w:author="武文彬" w:date="2014-02-11T15:36:00Z"/>
          <w:rFonts w:ascii="微软雅黑" w:eastAsia="微软雅黑" w:hAnsi="微软雅黑" w:cstheme="majorBidi"/>
          <w:sz w:val="32"/>
          <w:szCs w:val="32"/>
        </w:rPr>
      </w:pPr>
    </w:p>
    <w:p w:rsidR="009E6361" w:rsidRPr="00451E57" w:rsidDel="00FC5784" w:rsidRDefault="009E6361" w:rsidP="00451E57">
      <w:pPr>
        <w:rPr>
          <w:del w:id="59" w:author="武文彬" w:date="2014-02-11T15:36:00Z"/>
          <w:rFonts w:ascii="微软雅黑" w:eastAsia="微软雅黑" w:hAnsi="微软雅黑" w:cstheme="majorBidi"/>
          <w:sz w:val="32"/>
          <w:szCs w:val="32"/>
        </w:rPr>
      </w:pPr>
    </w:p>
    <w:p w:rsidR="00A3714A" w:rsidRPr="00451E57" w:rsidRDefault="00A3714A" w:rsidP="00451E57">
      <w:pPr>
        <w:rPr>
          <w:rFonts w:ascii="微软雅黑" w:eastAsia="微软雅黑" w:hAnsi="微软雅黑" w:cstheme="majorBidi" w:hint="eastAsia"/>
          <w:sz w:val="32"/>
          <w:szCs w:val="32"/>
        </w:rPr>
      </w:pP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lastRenderedPageBreak/>
        <w:t>普通日常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周常规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出国日常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月活动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周副本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国战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 w:hint="eastAsia"/>
        </w:rPr>
      </w:pPr>
      <w:r w:rsidRPr="00451E57">
        <w:rPr>
          <w:rFonts w:ascii="微软雅黑" w:eastAsia="微软雅黑" w:hAnsi="微软雅黑" w:hint="eastAsia"/>
        </w:rPr>
        <w:t>节日活动</w:t>
      </w:r>
    </w:p>
    <w:p w:rsidR="004F08C1" w:rsidRPr="00451E57" w:rsidRDefault="004F08C1" w:rsidP="00451E57">
      <w:pPr>
        <w:pStyle w:val="2"/>
        <w:numPr>
          <w:ilvl w:val="0"/>
          <w:numId w:val="10"/>
        </w:numPr>
        <w:rPr>
          <w:rFonts w:ascii="微软雅黑" w:eastAsia="微软雅黑" w:hAnsi="微软雅黑"/>
        </w:rPr>
      </w:pPr>
      <w:r w:rsidRPr="00451E57">
        <w:rPr>
          <w:rFonts w:ascii="微软雅黑" w:eastAsia="微软雅黑" w:hAnsi="微软雅黑" w:hint="eastAsia"/>
        </w:rPr>
        <w:t>三方国战</w:t>
      </w:r>
    </w:p>
    <w:sectPr w:rsidR="004F08C1" w:rsidRPr="00451E57" w:rsidSect="00FC5784">
      <w:headerReference w:type="default" r:id="rId17"/>
      <w:footerReference w:type="default" r:id="rId18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64E7" w:rsidRDefault="009364E7" w:rsidP="00B57595">
      <w:r>
        <w:separator/>
      </w:r>
    </w:p>
  </w:endnote>
  <w:endnote w:type="continuationSeparator" w:id="0">
    <w:p w:rsidR="009364E7" w:rsidRDefault="009364E7" w:rsidP="00B57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940955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B57595" w:rsidRDefault="00B57595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045B5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045B5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57595" w:rsidRDefault="00B57595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64E7" w:rsidRDefault="009364E7" w:rsidP="00B57595">
      <w:r>
        <w:separator/>
      </w:r>
    </w:p>
  </w:footnote>
  <w:footnote w:type="continuationSeparator" w:id="0">
    <w:p w:rsidR="009364E7" w:rsidRDefault="009364E7" w:rsidP="00B5759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1E18" w:rsidRDefault="00E71E18">
    <w:pPr>
      <w:pStyle w:val="a5"/>
    </w:pPr>
  </w:p>
  <w:p w:rsidR="00B57595" w:rsidRPr="00B57595" w:rsidRDefault="00B57595" w:rsidP="00B57595">
    <w:pPr>
      <w:spacing w:after="160" w:line="264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46A16"/>
    <w:multiLevelType w:val="hybridMultilevel"/>
    <w:tmpl w:val="F49CC9F8"/>
    <w:lvl w:ilvl="0" w:tplc="E222F5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993D3C"/>
    <w:multiLevelType w:val="hybridMultilevel"/>
    <w:tmpl w:val="5FB8A786"/>
    <w:lvl w:ilvl="0" w:tplc="0409000D">
      <w:start w:val="1"/>
      <w:numFmt w:val="bullet"/>
      <w:lvlText w:val=""/>
      <w:lvlJc w:val="left"/>
      <w:pPr>
        <w:ind w:left="165" w:hanging="16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7F665B7"/>
    <w:multiLevelType w:val="hybridMultilevel"/>
    <w:tmpl w:val="C6CE7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E540855"/>
    <w:multiLevelType w:val="hybridMultilevel"/>
    <w:tmpl w:val="49AE1080"/>
    <w:lvl w:ilvl="0" w:tplc="E37CBD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45A30DC"/>
    <w:multiLevelType w:val="hybridMultilevel"/>
    <w:tmpl w:val="204C87E8"/>
    <w:lvl w:ilvl="0" w:tplc="C7580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753764"/>
    <w:multiLevelType w:val="hybridMultilevel"/>
    <w:tmpl w:val="7E7A7ACA"/>
    <w:lvl w:ilvl="0" w:tplc="04090009">
      <w:start w:val="1"/>
      <w:numFmt w:val="bullet"/>
      <w:lvlText w:val=""/>
      <w:lvlJc w:val="left"/>
      <w:pPr>
        <w:ind w:left="165" w:hanging="16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C7C0EAD"/>
    <w:multiLevelType w:val="hybridMultilevel"/>
    <w:tmpl w:val="81FAD2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2222269"/>
    <w:multiLevelType w:val="hybridMultilevel"/>
    <w:tmpl w:val="07A0E4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762C49"/>
    <w:multiLevelType w:val="hybridMultilevel"/>
    <w:tmpl w:val="F4341C46"/>
    <w:lvl w:ilvl="0" w:tplc="6EA65FC2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A53603B"/>
    <w:multiLevelType w:val="hybridMultilevel"/>
    <w:tmpl w:val="1F904F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2A640FD"/>
    <w:multiLevelType w:val="hybridMultilevel"/>
    <w:tmpl w:val="2DDA5588"/>
    <w:lvl w:ilvl="0" w:tplc="E64CA35A">
      <w:start w:val="1"/>
      <w:numFmt w:val="decimal"/>
      <w:lvlText w:val="%1."/>
      <w:lvlJc w:val="left"/>
      <w:pPr>
        <w:ind w:left="16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10"/>
  </w:num>
  <w:num w:numId="5">
    <w:abstractNumId w:val="0"/>
  </w:num>
  <w:num w:numId="6">
    <w:abstractNumId w:val="4"/>
  </w:num>
  <w:num w:numId="7">
    <w:abstractNumId w:val="7"/>
  </w:num>
  <w:num w:numId="8">
    <w:abstractNumId w:val="1"/>
  </w:num>
  <w:num w:numId="9">
    <w:abstractNumId w:val="5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revisionView w:markup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4B15"/>
    <w:rsid w:val="00002F04"/>
    <w:rsid w:val="00013596"/>
    <w:rsid w:val="0002235E"/>
    <w:rsid w:val="000A2D0D"/>
    <w:rsid w:val="000A53C6"/>
    <w:rsid w:val="000D1587"/>
    <w:rsid w:val="00107909"/>
    <w:rsid w:val="001117F4"/>
    <w:rsid w:val="00126E8F"/>
    <w:rsid w:val="00130389"/>
    <w:rsid w:val="00133331"/>
    <w:rsid w:val="00200E8A"/>
    <w:rsid w:val="00202497"/>
    <w:rsid w:val="002045B5"/>
    <w:rsid w:val="002622E2"/>
    <w:rsid w:val="002969B6"/>
    <w:rsid w:val="00381B28"/>
    <w:rsid w:val="003825BA"/>
    <w:rsid w:val="00387879"/>
    <w:rsid w:val="0042113C"/>
    <w:rsid w:val="00451E57"/>
    <w:rsid w:val="004706A4"/>
    <w:rsid w:val="00483D4B"/>
    <w:rsid w:val="004A281E"/>
    <w:rsid w:val="004F08C1"/>
    <w:rsid w:val="00535DFD"/>
    <w:rsid w:val="005C3A97"/>
    <w:rsid w:val="006170C9"/>
    <w:rsid w:val="006332F0"/>
    <w:rsid w:val="006E48A2"/>
    <w:rsid w:val="007043D5"/>
    <w:rsid w:val="00715EED"/>
    <w:rsid w:val="00734E4B"/>
    <w:rsid w:val="00781532"/>
    <w:rsid w:val="007B117D"/>
    <w:rsid w:val="007D0810"/>
    <w:rsid w:val="00844001"/>
    <w:rsid w:val="00892F52"/>
    <w:rsid w:val="008C10E1"/>
    <w:rsid w:val="00917CE3"/>
    <w:rsid w:val="009364E7"/>
    <w:rsid w:val="009A4787"/>
    <w:rsid w:val="009C4607"/>
    <w:rsid w:val="009D1FB5"/>
    <w:rsid w:val="009E6361"/>
    <w:rsid w:val="00A3714A"/>
    <w:rsid w:val="00B44024"/>
    <w:rsid w:val="00B57595"/>
    <w:rsid w:val="00B64EB1"/>
    <w:rsid w:val="00B8513F"/>
    <w:rsid w:val="00B85453"/>
    <w:rsid w:val="00BA08D2"/>
    <w:rsid w:val="00CE6BB8"/>
    <w:rsid w:val="00D40C80"/>
    <w:rsid w:val="00D771F1"/>
    <w:rsid w:val="00DB4D99"/>
    <w:rsid w:val="00E14B15"/>
    <w:rsid w:val="00E45C64"/>
    <w:rsid w:val="00E64119"/>
    <w:rsid w:val="00E6550F"/>
    <w:rsid w:val="00E71E18"/>
    <w:rsid w:val="00F07A84"/>
    <w:rsid w:val="00F72550"/>
    <w:rsid w:val="00FC5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4B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4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4B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4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5C64"/>
    <w:pPr>
      <w:ind w:firstLineChars="200" w:firstLine="420"/>
    </w:pPr>
  </w:style>
  <w:style w:type="table" w:styleId="a4">
    <w:name w:val="Table Grid"/>
    <w:basedOn w:val="a1"/>
    <w:uiPriority w:val="59"/>
    <w:rsid w:val="00B575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57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57595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57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57595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B5759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57595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5759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B5759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B5759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4B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4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4B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4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5C64"/>
    <w:pPr>
      <w:ind w:firstLineChars="200" w:firstLine="420"/>
    </w:pPr>
  </w:style>
  <w:style w:type="table" w:styleId="a4">
    <w:name w:val="Table Grid"/>
    <w:basedOn w:val="a1"/>
    <w:uiPriority w:val="59"/>
    <w:rsid w:val="00B575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57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57595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57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57595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B5759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57595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5759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B57595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B5759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B575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8BED22-EA38-438D-99FB-D38AE372D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7228</TotalTime>
  <Pages>3</Pages>
  <Words>106</Words>
  <Characters>605</Characters>
  <Application>Microsoft Office Word</Application>
  <DocSecurity>0</DocSecurity>
  <Lines>5</Lines>
  <Paragraphs>1</Paragraphs>
  <ScaleCrop>false</ScaleCrop>
  <Company/>
  <LinksUpToDate>false</LinksUpToDate>
  <CharactersWithSpaces>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武文彬</dc:creator>
  <cp:keywords/>
  <dc:description/>
  <cp:lastModifiedBy>武文彬</cp:lastModifiedBy>
  <cp:revision>2</cp:revision>
  <dcterms:created xsi:type="dcterms:W3CDTF">2014-02-08T14:13:00Z</dcterms:created>
  <dcterms:modified xsi:type="dcterms:W3CDTF">2014-02-17T03:31:00Z</dcterms:modified>
</cp:coreProperties>
</file>