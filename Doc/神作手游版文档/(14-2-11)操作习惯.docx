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F1061" w:rsidRDefault="000F1061" w:rsidP="00343C06">
      <w:pPr>
        <w:pStyle w:val="1"/>
        <w:jc w:val="center"/>
        <w:rPr>
          <w:rFonts w:ascii="微软雅黑" w:eastAsia="微软雅黑" w:hAnsi="微软雅黑"/>
          <w:sz w:val="32"/>
          <w:szCs w:val="32"/>
        </w:rPr>
      </w:pPr>
      <w:bookmarkStart w:id="0" w:name="_Toc379987980"/>
      <w:r w:rsidRPr="00343C06">
        <w:rPr>
          <w:rFonts w:ascii="微软雅黑" w:eastAsia="微软雅黑" w:hAnsi="微软雅黑" w:hint="eastAsia"/>
          <w:sz w:val="32"/>
          <w:szCs w:val="32"/>
        </w:rPr>
        <w:t>神作（手游）操作习惯</w:t>
      </w:r>
      <w:bookmarkEnd w:id="0"/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-445231805"/>
        <w:docPartObj>
          <w:docPartGallery w:val="Table of Contents"/>
          <w:docPartUnique/>
        </w:docPartObj>
      </w:sdtPr>
      <w:sdtEndPr/>
      <w:sdtContent>
        <w:p w:rsidR="000A635F" w:rsidRDefault="000A635F">
          <w:pPr>
            <w:pStyle w:val="TOC"/>
          </w:pPr>
          <w:r>
            <w:rPr>
              <w:lang w:val="zh-CN"/>
            </w:rPr>
            <w:t>目录</w:t>
          </w:r>
        </w:p>
        <w:p w:rsidR="00750DA6" w:rsidRDefault="000A635F">
          <w:pPr>
            <w:pStyle w:val="10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9987980" w:history="1">
            <w:r w:rsidR="00750DA6" w:rsidRPr="00BA296A">
              <w:rPr>
                <w:rStyle w:val="a3"/>
                <w:rFonts w:ascii="微软雅黑" w:eastAsia="微软雅黑" w:hAnsi="微软雅黑" w:hint="eastAsia"/>
                <w:noProof/>
              </w:rPr>
              <w:t>神作（手游）操作习惯</w:t>
            </w:r>
            <w:r w:rsidR="00750DA6">
              <w:rPr>
                <w:noProof/>
                <w:webHidden/>
              </w:rPr>
              <w:tab/>
            </w:r>
            <w:r w:rsidR="00750DA6">
              <w:rPr>
                <w:noProof/>
                <w:webHidden/>
              </w:rPr>
              <w:fldChar w:fldCharType="begin"/>
            </w:r>
            <w:r w:rsidR="00750DA6">
              <w:rPr>
                <w:noProof/>
                <w:webHidden/>
              </w:rPr>
              <w:instrText xml:space="preserve"> PAGEREF _Toc379987980 \h </w:instrText>
            </w:r>
            <w:r w:rsidR="00750DA6">
              <w:rPr>
                <w:noProof/>
                <w:webHidden/>
              </w:rPr>
            </w:r>
            <w:r w:rsidR="00750DA6">
              <w:rPr>
                <w:noProof/>
                <w:webHidden/>
              </w:rPr>
              <w:fldChar w:fldCharType="separate"/>
            </w:r>
            <w:r w:rsidR="00750DA6">
              <w:rPr>
                <w:noProof/>
                <w:webHidden/>
              </w:rPr>
              <w:t>1</w:t>
            </w:r>
            <w:r w:rsidR="00750DA6">
              <w:rPr>
                <w:noProof/>
                <w:webHidden/>
              </w:rPr>
              <w:fldChar w:fldCharType="end"/>
            </w:r>
          </w:hyperlink>
        </w:p>
        <w:p w:rsidR="00750DA6" w:rsidRDefault="00750DA6">
          <w:pPr>
            <w:pStyle w:val="20"/>
            <w:rPr>
              <w:noProof/>
            </w:rPr>
          </w:pPr>
          <w:hyperlink w:anchor="_Toc379987981" w:history="1">
            <w:r w:rsidRPr="00BA296A">
              <w:rPr>
                <w:rStyle w:val="a3"/>
                <w:rFonts w:ascii="微软雅黑" w:eastAsia="微软雅黑" w:hAnsi="微软雅黑" w:hint="eastAsia"/>
                <w:noProof/>
              </w:rPr>
              <w:t>一、</w:t>
            </w:r>
            <w:r>
              <w:rPr>
                <w:noProof/>
              </w:rPr>
              <w:tab/>
            </w:r>
            <w:r w:rsidRPr="00BA296A">
              <w:rPr>
                <w:rStyle w:val="a3"/>
                <w:rFonts w:ascii="微软雅黑" w:eastAsia="微软雅黑" w:hAnsi="微软雅黑" w:hint="eastAsia"/>
                <w:noProof/>
              </w:rPr>
              <w:t>战斗方式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_Toc379987981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0DA6" w:rsidRDefault="00750DA6">
          <w:pPr>
            <w:pStyle w:val="20"/>
            <w:rPr>
              <w:noProof/>
            </w:rPr>
          </w:pPr>
          <w:hyperlink w:anchor="_Toc379987982" w:history="1">
            <w:r w:rsidRPr="00BA296A">
              <w:rPr>
                <w:rStyle w:val="a3"/>
                <w:rFonts w:ascii="微软雅黑" w:eastAsia="微软雅黑" w:hAnsi="微软雅黑" w:hint="eastAsia"/>
                <w:noProof/>
              </w:rPr>
              <w:t>二、</w:t>
            </w:r>
            <w:r>
              <w:rPr>
                <w:noProof/>
              </w:rPr>
              <w:tab/>
            </w:r>
            <w:r w:rsidRPr="00BA296A">
              <w:rPr>
                <w:rStyle w:val="a3"/>
                <w:rFonts w:ascii="微软雅黑" w:eastAsia="微软雅黑" w:hAnsi="微软雅黑" w:hint="eastAsia"/>
                <w:noProof/>
              </w:rPr>
              <w:t>快捷栏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_Toc379987982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0DA6" w:rsidRDefault="00750DA6">
          <w:pPr>
            <w:pStyle w:val="20"/>
            <w:rPr>
              <w:noProof/>
            </w:rPr>
          </w:pPr>
          <w:hyperlink w:anchor="_Toc379987983" w:history="1">
            <w:r w:rsidRPr="00BA296A">
              <w:rPr>
                <w:rStyle w:val="a3"/>
                <w:rFonts w:ascii="微软雅黑" w:eastAsia="微软雅黑" w:hAnsi="微软雅黑" w:hint="eastAsia"/>
                <w:noProof/>
              </w:rPr>
              <w:t>三、</w:t>
            </w:r>
            <w:r>
              <w:rPr>
                <w:noProof/>
              </w:rPr>
              <w:tab/>
            </w:r>
            <w:r w:rsidRPr="00BA296A">
              <w:rPr>
                <w:rStyle w:val="a3"/>
                <w:rFonts w:ascii="微软雅黑" w:eastAsia="微软雅黑" w:hAnsi="微软雅黑" w:hint="eastAsia"/>
                <w:noProof/>
              </w:rPr>
              <w:t>技能释放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_Toc379987983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0DA6" w:rsidRDefault="00750DA6">
          <w:pPr>
            <w:pStyle w:val="20"/>
            <w:rPr>
              <w:noProof/>
            </w:rPr>
          </w:pPr>
          <w:hyperlink w:anchor="_Toc379987984" w:history="1">
            <w:r w:rsidRPr="00BA296A">
              <w:rPr>
                <w:rStyle w:val="a3"/>
                <w:rFonts w:ascii="微软雅黑" w:eastAsia="微软雅黑" w:hAnsi="微软雅黑" w:hint="eastAsia"/>
                <w:noProof/>
              </w:rPr>
              <w:t>四、</w:t>
            </w:r>
            <w:r>
              <w:rPr>
                <w:noProof/>
              </w:rPr>
              <w:tab/>
            </w:r>
            <w:r w:rsidRPr="00BA296A">
              <w:rPr>
                <w:rStyle w:val="a3"/>
                <w:rFonts w:ascii="微软雅黑" w:eastAsia="微软雅黑" w:hAnsi="微软雅黑" w:hint="eastAsia"/>
                <w:noProof/>
              </w:rPr>
              <w:t>角色成长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_Toc379987984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0DA6" w:rsidRDefault="00750DA6">
          <w:pPr>
            <w:pStyle w:val="20"/>
            <w:rPr>
              <w:noProof/>
            </w:rPr>
          </w:pPr>
          <w:hyperlink w:anchor="_Toc379987985" w:history="1">
            <w:r w:rsidRPr="00BA296A">
              <w:rPr>
                <w:rStyle w:val="a3"/>
                <w:rFonts w:ascii="微软雅黑" w:eastAsia="微软雅黑" w:hAnsi="微软雅黑" w:hint="eastAsia"/>
                <w:noProof/>
              </w:rPr>
              <w:t>五、</w:t>
            </w:r>
            <w:r>
              <w:rPr>
                <w:noProof/>
              </w:rPr>
              <w:tab/>
            </w:r>
            <w:r w:rsidRPr="00BA296A">
              <w:rPr>
                <w:rStyle w:val="a3"/>
                <w:rFonts w:ascii="微软雅黑" w:eastAsia="微软雅黑" w:hAnsi="微软雅黑" w:hint="eastAsia"/>
                <w:noProof/>
              </w:rPr>
              <w:t>坐骑规划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_Toc379987985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0DA6" w:rsidRDefault="00750DA6">
          <w:pPr>
            <w:pStyle w:val="3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379987986" w:history="1">
            <w:r w:rsidRPr="00BA296A">
              <w:rPr>
                <w:rStyle w:val="a3"/>
                <w:rFonts w:ascii="微软雅黑" w:eastAsia="微软雅黑" w:hAnsi="微软雅黑"/>
                <w:noProof/>
              </w:rPr>
              <w:t>1.</w:t>
            </w:r>
            <w:r>
              <w:rPr>
                <w:noProof/>
              </w:rPr>
              <w:tab/>
            </w:r>
            <w:r w:rsidRPr="00BA296A">
              <w:rPr>
                <w:rStyle w:val="a3"/>
                <w:rFonts w:ascii="微软雅黑" w:eastAsia="微软雅黑" w:hAnsi="微软雅黑" w:hint="eastAsia"/>
                <w:noProof/>
              </w:rPr>
              <w:t>坐骑进阶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_Toc379987986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  <w:bookmarkStart w:id="1" w:name="_GoBack"/>
          <w:bookmarkEnd w:id="1"/>
        </w:p>
        <w:p w:rsidR="00750DA6" w:rsidRDefault="00750DA6">
          <w:pPr>
            <w:pStyle w:val="3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379987987" w:history="1">
            <w:r w:rsidRPr="00BA296A">
              <w:rPr>
                <w:rStyle w:val="a3"/>
                <w:rFonts w:ascii="微软雅黑" w:eastAsia="微软雅黑" w:hAnsi="微软雅黑"/>
                <w:noProof/>
              </w:rPr>
              <w:t>2.</w:t>
            </w:r>
            <w:r>
              <w:rPr>
                <w:noProof/>
              </w:rPr>
              <w:tab/>
            </w:r>
            <w:r w:rsidRPr="00BA296A">
              <w:rPr>
                <w:rStyle w:val="a3"/>
                <w:rFonts w:ascii="微软雅黑" w:eastAsia="微软雅黑" w:hAnsi="微软雅黑" w:hint="eastAsia"/>
                <w:noProof/>
              </w:rPr>
              <w:t>坐骑装备强化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_Toc379987987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0DA6" w:rsidRDefault="00750DA6">
          <w:pPr>
            <w:pStyle w:val="20"/>
            <w:rPr>
              <w:noProof/>
            </w:rPr>
          </w:pPr>
          <w:hyperlink w:anchor="_Toc379987988" w:history="1">
            <w:r w:rsidRPr="00BA296A">
              <w:rPr>
                <w:rStyle w:val="a3"/>
                <w:rFonts w:ascii="微软雅黑" w:eastAsia="微软雅黑" w:hAnsi="微软雅黑" w:hint="eastAsia"/>
                <w:noProof/>
              </w:rPr>
              <w:t>六、</w:t>
            </w:r>
            <w:r>
              <w:rPr>
                <w:noProof/>
              </w:rPr>
              <w:tab/>
            </w:r>
            <w:r w:rsidRPr="00BA296A">
              <w:rPr>
                <w:rStyle w:val="a3"/>
                <w:rFonts w:ascii="微软雅黑" w:eastAsia="微软雅黑" w:hAnsi="微软雅黑" w:hint="eastAsia"/>
                <w:noProof/>
              </w:rPr>
              <w:t>系统修改相关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_Toc379987988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0DA6" w:rsidRDefault="00750DA6">
          <w:pPr>
            <w:pStyle w:val="3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379987989" w:history="1">
            <w:r w:rsidRPr="00BA296A">
              <w:rPr>
                <w:rStyle w:val="a3"/>
                <w:rFonts w:ascii="微软雅黑" w:eastAsia="微软雅黑" w:hAnsi="微软雅黑"/>
                <w:noProof/>
              </w:rPr>
              <w:t>1.</w:t>
            </w:r>
            <w:r>
              <w:rPr>
                <w:noProof/>
              </w:rPr>
              <w:tab/>
            </w:r>
            <w:r w:rsidRPr="00BA296A">
              <w:rPr>
                <w:rStyle w:val="a3"/>
                <w:rFonts w:ascii="微软雅黑" w:eastAsia="微软雅黑" w:hAnsi="微软雅黑" w:hint="eastAsia"/>
                <w:noProof/>
              </w:rPr>
              <w:t>装备系统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_Toc379987989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0DA6" w:rsidRDefault="00750DA6">
          <w:pPr>
            <w:pStyle w:val="3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379987990" w:history="1">
            <w:r w:rsidRPr="00BA296A">
              <w:rPr>
                <w:rStyle w:val="a3"/>
                <w:rFonts w:ascii="微软雅黑" w:eastAsia="微软雅黑" w:hAnsi="微软雅黑"/>
                <w:noProof/>
              </w:rPr>
              <w:t>2.</w:t>
            </w:r>
            <w:r>
              <w:rPr>
                <w:noProof/>
              </w:rPr>
              <w:tab/>
            </w:r>
            <w:r w:rsidRPr="00BA296A">
              <w:rPr>
                <w:rStyle w:val="a3"/>
                <w:rFonts w:ascii="微软雅黑" w:eastAsia="微软雅黑" w:hAnsi="微软雅黑" w:hint="eastAsia"/>
                <w:noProof/>
              </w:rPr>
              <w:t>羽翼系统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_Toc379987990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635F" w:rsidRDefault="000A635F">
          <w:r>
            <w:rPr>
              <w:b/>
              <w:bCs/>
              <w:lang w:val="zh-CN"/>
            </w:rPr>
            <w:fldChar w:fldCharType="end"/>
          </w:r>
        </w:p>
      </w:sdtContent>
    </w:sdt>
    <w:p w:rsidR="000A635F" w:rsidRPr="00392DF0" w:rsidRDefault="000A635F" w:rsidP="000A635F">
      <w:pPr>
        <w:jc w:val="center"/>
        <w:rPr>
          <w:rFonts w:ascii="微软雅黑" w:eastAsia="微软雅黑" w:hAnsi="微软雅黑"/>
          <w:sz w:val="18"/>
          <w:szCs w:val="18"/>
          <w:lang w:val="zh-CN"/>
        </w:rPr>
      </w:pPr>
      <w:r w:rsidRPr="00392DF0">
        <w:rPr>
          <w:rFonts w:ascii="微软雅黑" w:eastAsia="微软雅黑" w:hAnsi="微软雅黑" w:hint="eastAsia"/>
          <w:sz w:val="18"/>
          <w:szCs w:val="18"/>
          <w:lang w:val="zh-CN"/>
        </w:rPr>
        <w:t>程序阅读：黑色字体</w:t>
      </w:r>
    </w:p>
    <w:p w:rsidR="000A635F" w:rsidRPr="00392DF0" w:rsidRDefault="000A635F" w:rsidP="000A635F">
      <w:pPr>
        <w:jc w:val="center"/>
        <w:rPr>
          <w:rFonts w:ascii="微软雅黑" w:eastAsia="微软雅黑" w:hAnsi="微软雅黑"/>
          <w:color w:val="00B0F0"/>
          <w:sz w:val="18"/>
          <w:szCs w:val="18"/>
          <w:lang w:val="zh-CN"/>
        </w:rPr>
      </w:pPr>
      <w:r w:rsidRPr="00392DF0">
        <w:rPr>
          <w:rFonts w:ascii="微软雅黑" w:eastAsia="微软雅黑" w:hAnsi="微软雅黑" w:hint="eastAsia"/>
          <w:color w:val="00B0F0"/>
          <w:sz w:val="18"/>
          <w:szCs w:val="18"/>
          <w:lang w:val="zh-CN"/>
        </w:rPr>
        <w:t>删除功能：蓝色字体</w:t>
      </w:r>
    </w:p>
    <w:p w:rsidR="000A635F" w:rsidRPr="00392DF0" w:rsidRDefault="000A635F" w:rsidP="000A635F">
      <w:pPr>
        <w:jc w:val="center"/>
        <w:rPr>
          <w:rFonts w:ascii="微软雅黑" w:eastAsia="微软雅黑" w:hAnsi="微软雅黑"/>
          <w:color w:val="FF0000"/>
          <w:sz w:val="18"/>
          <w:szCs w:val="18"/>
          <w:lang w:val="zh-CN"/>
        </w:rPr>
      </w:pPr>
      <w:r w:rsidRPr="00392DF0">
        <w:rPr>
          <w:rFonts w:ascii="微软雅黑" w:eastAsia="微软雅黑" w:hAnsi="微软雅黑" w:hint="eastAsia"/>
          <w:color w:val="FF0000"/>
          <w:sz w:val="18"/>
          <w:szCs w:val="18"/>
          <w:lang w:val="zh-CN"/>
        </w:rPr>
        <w:t>美术阅读：红色字体</w:t>
      </w:r>
    </w:p>
    <w:p w:rsidR="000A635F" w:rsidRPr="00392DF0" w:rsidRDefault="000A635F" w:rsidP="000A635F">
      <w:pPr>
        <w:jc w:val="center"/>
        <w:rPr>
          <w:rFonts w:ascii="微软雅黑" w:eastAsia="微软雅黑" w:hAnsi="微软雅黑"/>
          <w:color w:val="FF0000"/>
          <w:sz w:val="18"/>
          <w:szCs w:val="18"/>
          <w:lang w:val="zh-CN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245"/>
        <w:gridCol w:w="4277"/>
      </w:tblGrid>
      <w:tr w:rsidR="000A635F" w:rsidRPr="00392DF0" w:rsidTr="00B9136E">
        <w:tc>
          <w:tcPr>
            <w:tcW w:w="4428" w:type="dxa"/>
          </w:tcPr>
          <w:p w:rsidR="000A635F" w:rsidRPr="00392DF0" w:rsidRDefault="000A635F" w:rsidP="00B9136E">
            <w:pPr>
              <w:jc w:val="center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392DF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撰写策划</w:t>
            </w:r>
          </w:p>
        </w:tc>
        <w:tc>
          <w:tcPr>
            <w:tcW w:w="4428" w:type="dxa"/>
          </w:tcPr>
          <w:p w:rsidR="000A635F" w:rsidRPr="00392DF0" w:rsidRDefault="000A635F" w:rsidP="00B9136E">
            <w:pPr>
              <w:jc w:val="center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392DF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陈璐</w:t>
            </w:r>
          </w:p>
        </w:tc>
      </w:tr>
      <w:tr w:rsidR="000A635F" w:rsidRPr="00392DF0" w:rsidTr="00B9136E">
        <w:tc>
          <w:tcPr>
            <w:tcW w:w="4428" w:type="dxa"/>
          </w:tcPr>
          <w:p w:rsidR="000A635F" w:rsidRPr="00392DF0" w:rsidRDefault="000A635F" w:rsidP="00B9136E">
            <w:pPr>
              <w:jc w:val="center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392DF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功能版本</w:t>
            </w:r>
          </w:p>
        </w:tc>
        <w:tc>
          <w:tcPr>
            <w:tcW w:w="4428" w:type="dxa"/>
          </w:tcPr>
          <w:p w:rsidR="000A635F" w:rsidRPr="00392DF0" w:rsidRDefault="000A635F" w:rsidP="00B9136E">
            <w:pPr>
              <w:jc w:val="center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392DF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第1次</w:t>
            </w:r>
          </w:p>
        </w:tc>
      </w:tr>
      <w:tr w:rsidR="000A635F" w:rsidRPr="00392DF0" w:rsidTr="00B9136E">
        <w:tc>
          <w:tcPr>
            <w:tcW w:w="4428" w:type="dxa"/>
          </w:tcPr>
          <w:p w:rsidR="000A635F" w:rsidRPr="00392DF0" w:rsidRDefault="000A635F" w:rsidP="00B9136E">
            <w:pPr>
              <w:jc w:val="center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392DF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修改日期</w:t>
            </w:r>
          </w:p>
        </w:tc>
        <w:tc>
          <w:tcPr>
            <w:tcW w:w="4428" w:type="dxa"/>
          </w:tcPr>
          <w:p w:rsidR="000A635F" w:rsidRPr="00392DF0" w:rsidRDefault="000A635F" w:rsidP="000A635F">
            <w:pPr>
              <w:jc w:val="center"/>
              <w:rPr>
                <w:rFonts w:ascii="微软雅黑" w:eastAsia="微软雅黑" w:hAnsi="微软雅黑"/>
                <w:sz w:val="18"/>
                <w:szCs w:val="18"/>
                <w:lang w:val="zh-CN"/>
              </w:rPr>
            </w:pPr>
            <w:r w:rsidRPr="00392DF0">
              <w:rPr>
                <w:rFonts w:ascii="微软雅黑" w:eastAsia="微软雅黑" w:hAnsi="微软雅黑" w:hint="eastAsia"/>
                <w:sz w:val="18"/>
                <w:szCs w:val="18"/>
                <w:lang w:val="zh-CN"/>
              </w:rPr>
              <w:t>2014-2-11</w:t>
            </w:r>
          </w:p>
        </w:tc>
      </w:tr>
    </w:tbl>
    <w:p w:rsidR="000A635F" w:rsidRDefault="000A635F" w:rsidP="000A635F">
      <w:pPr>
        <w:jc w:val="center"/>
        <w:rPr>
          <w:rFonts w:ascii="微软雅黑" w:eastAsia="微软雅黑" w:hAnsi="微软雅黑"/>
          <w:color w:val="FF0000"/>
          <w:lang w:val="zh-CN"/>
        </w:rPr>
      </w:pPr>
    </w:p>
    <w:p w:rsidR="000A635F" w:rsidRDefault="000A635F" w:rsidP="000A635F"/>
    <w:p w:rsidR="009F5952" w:rsidRDefault="009F5952" w:rsidP="000A635F"/>
    <w:p w:rsidR="009F5952" w:rsidRDefault="009F5952" w:rsidP="000A635F"/>
    <w:p w:rsidR="00EE79C2" w:rsidRDefault="001D25C5" w:rsidP="0042098F">
      <w:pPr>
        <w:pStyle w:val="2"/>
        <w:numPr>
          <w:ilvl w:val="0"/>
          <w:numId w:val="1"/>
        </w:numPr>
        <w:spacing w:before="0" w:after="0" w:line="240" w:lineRule="auto"/>
        <w:rPr>
          <w:rFonts w:ascii="微软雅黑" w:eastAsia="微软雅黑" w:hAnsi="微软雅黑"/>
          <w:sz w:val="21"/>
          <w:szCs w:val="21"/>
        </w:rPr>
      </w:pPr>
      <w:bookmarkStart w:id="2" w:name="_Toc379987981"/>
      <w:r w:rsidRPr="00500DC4">
        <w:rPr>
          <w:rFonts w:ascii="微软雅黑" w:eastAsia="微软雅黑" w:hAnsi="微软雅黑" w:hint="eastAsia"/>
          <w:sz w:val="21"/>
          <w:szCs w:val="21"/>
        </w:rPr>
        <w:lastRenderedPageBreak/>
        <w:t>战斗方式</w:t>
      </w:r>
      <w:bookmarkEnd w:id="2"/>
    </w:p>
    <w:p w:rsidR="00CA3A37" w:rsidRDefault="00D86BA0" w:rsidP="00813FE6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游戏</w:t>
      </w:r>
      <w:r w:rsidR="00F71A36" w:rsidRPr="00CE2AAD">
        <w:rPr>
          <w:rFonts w:ascii="微软雅黑" w:eastAsia="微软雅黑" w:hAnsi="微软雅黑" w:hint="eastAsia"/>
          <w:sz w:val="18"/>
          <w:szCs w:val="18"/>
        </w:rPr>
        <w:t>提供两种战斗模式：</w:t>
      </w:r>
      <w:r w:rsidR="00135EDD">
        <w:rPr>
          <w:rFonts w:ascii="微软雅黑" w:eastAsia="微软雅黑" w:hAnsi="微软雅黑" w:hint="eastAsia"/>
          <w:sz w:val="18"/>
          <w:szCs w:val="18"/>
        </w:rPr>
        <w:t>国外</w:t>
      </w:r>
      <w:r w:rsidR="00F71A36" w:rsidRPr="00CE2AAD">
        <w:rPr>
          <w:rFonts w:ascii="微软雅黑" w:eastAsia="微软雅黑" w:hAnsi="微软雅黑" w:hint="eastAsia"/>
          <w:sz w:val="18"/>
          <w:szCs w:val="18"/>
        </w:rPr>
        <w:t>模式和和平模式。</w:t>
      </w:r>
      <w:r w:rsidR="00135EDD">
        <w:rPr>
          <w:rFonts w:ascii="微软雅黑" w:eastAsia="微软雅黑" w:hAnsi="微软雅黑" w:hint="eastAsia"/>
          <w:sz w:val="18"/>
          <w:szCs w:val="18"/>
        </w:rPr>
        <w:t>（其他几种</w:t>
      </w:r>
      <w:proofErr w:type="spellStart"/>
      <w:r w:rsidR="00135EDD">
        <w:rPr>
          <w:rFonts w:ascii="微软雅黑" w:eastAsia="微软雅黑" w:hAnsi="微软雅黑" w:hint="eastAsia"/>
          <w:sz w:val="18"/>
          <w:szCs w:val="18"/>
        </w:rPr>
        <w:t>pk</w:t>
      </w:r>
      <w:proofErr w:type="spellEnd"/>
      <w:r w:rsidR="00135EDD">
        <w:rPr>
          <w:rFonts w:ascii="微软雅黑" w:eastAsia="微软雅黑" w:hAnsi="微软雅黑" w:hint="eastAsia"/>
          <w:sz w:val="18"/>
          <w:szCs w:val="18"/>
        </w:rPr>
        <w:t>模式先屏蔽，以后可能会在特定场景下开启）</w:t>
      </w:r>
    </w:p>
    <w:p w:rsidR="00D86BA0" w:rsidRDefault="00F22E17" w:rsidP="00CA3A37">
      <w:pPr>
        <w:pStyle w:val="a6"/>
        <w:numPr>
          <w:ilvl w:val="0"/>
          <w:numId w:val="1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和平模式下不可攻击任何人。</w:t>
      </w:r>
    </w:p>
    <w:p w:rsidR="00CA3A37" w:rsidRDefault="00CA3A37" w:rsidP="00CA3A37">
      <w:pPr>
        <w:pStyle w:val="a6"/>
        <w:numPr>
          <w:ilvl w:val="0"/>
          <w:numId w:val="12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CA3A37">
        <w:rPr>
          <w:rFonts w:ascii="微软雅黑" w:eastAsia="微软雅黑" w:hAnsi="微软雅黑" w:hint="eastAsia"/>
          <w:sz w:val="18"/>
          <w:szCs w:val="18"/>
        </w:rPr>
        <w:t>默认为</w:t>
      </w:r>
      <w:r>
        <w:rPr>
          <w:rFonts w:ascii="微软雅黑" w:eastAsia="微软雅黑" w:hAnsi="微软雅黑" w:hint="eastAsia"/>
          <w:sz w:val="18"/>
          <w:szCs w:val="18"/>
        </w:rPr>
        <w:t>和平模式，和平模式下选择的对象只有怪物，不可选择玩家</w:t>
      </w:r>
      <w:r w:rsidR="003A4414">
        <w:rPr>
          <w:rFonts w:ascii="微软雅黑" w:eastAsia="微软雅黑" w:hAnsi="微软雅黑" w:hint="eastAsia"/>
          <w:sz w:val="18"/>
          <w:szCs w:val="18"/>
        </w:rPr>
        <w:t>进行攻击</w:t>
      </w:r>
    </w:p>
    <w:p w:rsidR="001D2BD5" w:rsidRDefault="003908FE" w:rsidP="00CA3A37">
      <w:pPr>
        <w:pStyle w:val="a6"/>
        <w:numPr>
          <w:ilvl w:val="0"/>
          <w:numId w:val="1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再次点击和平模式，</w:t>
      </w:r>
      <w:r w:rsidR="001263C5">
        <w:rPr>
          <w:rFonts w:ascii="微软雅黑" w:eastAsia="微软雅黑" w:hAnsi="微软雅黑" w:hint="eastAsia"/>
          <w:sz w:val="18"/>
          <w:szCs w:val="18"/>
        </w:rPr>
        <w:t>会</w:t>
      </w:r>
      <w:r w:rsidR="001D2BD5">
        <w:rPr>
          <w:rFonts w:ascii="微软雅黑" w:eastAsia="微软雅黑" w:hAnsi="微软雅黑" w:hint="eastAsia"/>
          <w:sz w:val="18"/>
          <w:szCs w:val="18"/>
        </w:rPr>
        <w:t>切换到</w:t>
      </w:r>
      <w:r w:rsidR="00D56387">
        <w:rPr>
          <w:rFonts w:ascii="微软雅黑" w:eastAsia="微软雅黑" w:hAnsi="微软雅黑" w:hint="eastAsia"/>
          <w:sz w:val="18"/>
          <w:szCs w:val="18"/>
        </w:rPr>
        <w:t>国外</w:t>
      </w:r>
      <w:r w:rsidR="001D2BD5">
        <w:rPr>
          <w:rFonts w:ascii="微软雅黑" w:eastAsia="微软雅黑" w:hAnsi="微软雅黑" w:hint="eastAsia"/>
          <w:sz w:val="18"/>
          <w:szCs w:val="18"/>
        </w:rPr>
        <w:t>模式，</w:t>
      </w:r>
      <w:r w:rsidR="00D56387">
        <w:rPr>
          <w:rFonts w:ascii="微软雅黑" w:eastAsia="微软雅黑" w:hAnsi="微软雅黑" w:hint="eastAsia"/>
          <w:sz w:val="18"/>
          <w:szCs w:val="18"/>
        </w:rPr>
        <w:t>国外</w:t>
      </w:r>
      <w:r w:rsidR="001D2BD5">
        <w:rPr>
          <w:rFonts w:ascii="微软雅黑" w:eastAsia="微软雅黑" w:hAnsi="微软雅黑" w:hint="eastAsia"/>
          <w:sz w:val="18"/>
          <w:szCs w:val="18"/>
        </w:rPr>
        <w:t>模式下</w:t>
      </w:r>
      <w:r w:rsidR="001C198D">
        <w:rPr>
          <w:rFonts w:ascii="微软雅黑" w:eastAsia="微软雅黑" w:hAnsi="微软雅黑" w:hint="eastAsia"/>
          <w:sz w:val="18"/>
          <w:szCs w:val="18"/>
        </w:rPr>
        <w:t>不可选择怪物，只可</w:t>
      </w:r>
      <w:r w:rsidR="00D56387">
        <w:rPr>
          <w:rFonts w:ascii="微软雅黑" w:eastAsia="微软雅黑" w:hAnsi="微软雅黑" w:hint="eastAsia"/>
          <w:sz w:val="18"/>
          <w:szCs w:val="18"/>
        </w:rPr>
        <w:t>攻击国外</w:t>
      </w:r>
      <w:r w:rsidR="001263C5">
        <w:rPr>
          <w:rFonts w:ascii="微软雅黑" w:eastAsia="微软雅黑" w:hAnsi="微软雅黑" w:hint="eastAsia"/>
          <w:sz w:val="18"/>
          <w:szCs w:val="18"/>
        </w:rPr>
        <w:t>玩家</w:t>
      </w:r>
      <w:r w:rsidR="00BA475E">
        <w:rPr>
          <w:rFonts w:ascii="微软雅黑" w:eastAsia="微软雅黑" w:hAnsi="微软雅黑" w:hint="eastAsia"/>
          <w:sz w:val="18"/>
          <w:szCs w:val="18"/>
        </w:rPr>
        <w:t>。</w:t>
      </w:r>
    </w:p>
    <w:p w:rsidR="00813FE6" w:rsidRPr="00CA3A37" w:rsidRDefault="00E070B6" w:rsidP="00CA3A37">
      <w:pPr>
        <w:pStyle w:val="a6"/>
        <w:numPr>
          <w:ilvl w:val="0"/>
          <w:numId w:val="1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攻击国外玩家不会受到惩罚</w:t>
      </w:r>
    </w:p>
    <w:p w:rsidR="00EE2A53" w:rsidRDefault="009F015E" w:rsidP="003B31AA">
      <w:pPr>
        <w:pStyle w:val="a6"/>
        <w:numPr>
          <w:ilvl w:val="0"/>
          <w:numId w:val="12"/>
        </w:numPr>
        <w:ind w:firstLineChars="0"/>
        <w:rPr>
          <w:rFonts w:ascii="微软雅黑" w:eastAsia="微软雅黑" w:hAnsi="微软雅黑" w:hint="eastAsia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另外，直接点击</w:t>
      </w:r>
      <w:r w:rsidR="00A40E78">
        <w:rPr>
          <w:rFonts w:ascii="微软雅黑" w:eastAsia="微软雅黑" w:hAnsi="微软雅黑" w:hint="eastAsia"/>
          <w:sz w:val="18"/>
          <w:szCs w:val="18"/>
        </w:rPr>
        <w:t>对象</w:t>
      </w:r>
      <w:r>
        <w:rPr>
          <w:rFonts w:ascii="微软雅黑" w:eastAsia="微软雅黑" w:hAnsi="微软雅黑" w:hint="eastAsia"/>
          <w:sz w:val="18"/>
          <w:szCs w:val="18"/>
        </w:rPr>
        <w:t>也代表进行攻击</w:t>
      </w:r>
      <w:r w:rsidR="00CB44B4">
        <w:rPr>
          <w:rFonts w:ascii="微软雅黑" w:eastAsia="微软雅黑" w:hAnsi="微软雅黑" w:hint="eastAsia"/>
          <w:sz w:val="18"/>
          <w:szCs w:val="18"/>
        </w:rPr>
        <w:t>（但必须在对应的战斗模式下才能选中）</w:t>
      </w:r>
    </w:p>
    <w:p w:rsidR="00C00734" w:rsidRPr="00C00734" w:rsidRDefault="00C00734" w:rsidP="00C00734">
      <w:pPr>
        <w:rPr>
          <w:rFonts w:ascii="微软雅黑" w:eastAsia="微软雅黑" w:hAnsi="微软雅黑" w:hint="eastAsia"/>
          <w:sz w:val="18"/>
          <w:szCs w:val="18"/>
        </w:rPr>
      </w:pPr>
      <w:r w:rsidRPr="00C00734">
        <w:rPr>
          <w:rFonts w:ascii="微软雅黑" w:eastAsia="微软雅黑" w:hAnsi="微软雅黑" w:hint="eastAsia"/>
          <w:sz w:val="18"/>
          <w:szCs w:val="18"/>
        </w:rPr>
        <w:t>其余几种战斗模式罗列：（功能先不删除，暂时屏蔽）</w:t>
      </w:r>
    </w:p>
    <w:p w:rsidR="00C00734" w:rsidRDefault="000B4ECE" w:rsidP="003B31AA">
      <w:pPr>
        <w:pStyle w:val="a6"/>
        <w:numPr>
          <w:ilvl w:val="0"/>
          <w:numId w:val="12"/>
        </w:numPr>
        <w:ind w:firstLineChars="0"/>
        <w:rPr>
          <w:rFonts w:ascii="微软雅黑" w:eastAsia="微软雅黑" w:hAnsi="微软雅黑" w:hint="eastAsia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攻击全体：可攻击全体玩家</w:t>
      </w:r>
    </w:p>
    <w:p w:rsidR="000B4ECE" w:rsidRDefault="000B4ECE" w:rsidP="003B31AA">
      <w:pPr>
        <w:pStyle w:val="a6"/>
        <w:numPr>
          <w:ilvl w:val="0"/>
          <w:numId w:val="12"/>
        </w:numPr>
        <w:ind w:firstLineChars="0"/>
        <w:rPr>
          <w:rFonts w:ascii="微软雅黑" w:eastAsia="微软雅黑" w:hAnsi="微软雅黑" w:hint="eastAsia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攻击族外：可攻击家族以为的玩家（在家族战地图可能被开启）</w:t>
      </w:r>
    </w:p>
    <w:p w:rsidR="000B4ECE" w:rsidRDefault="002429DF" w:rsidP="003B31AA">
      <w:pPr>
        <w:pStyle w:val="a6"/>
        <w:numPr>
          <w:ilvl w:val="0"/>
          <w:numId w:val="12"/>
        </w:numPr>
        <w:ind w:firstLineChars="0"/>
        <w:rPr>
          <w:rFonts w:ascii="微软雅黑" w:eastAsia="微软雅黑" w:hAnsi="微软雅黑" w:hint="eastAsia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攻击恶人：可攻击红名玩家</w:t>
      </w:r>
    </w:p>
    <w:p w:rsidR="002429DF" w:rsidRDefault="002429DF" w:rsidP="003B31AA">
      <w:pPr>
        <w:pStyle w:val="a6"/>
        <w:numPr>
          <w:ilvl w:val="0"/>
          <w:numId w:val="12"/>
        </w:numPr>
        <w:ind w:firstLineChars="0"/>
        <w:rPr>
          <w:rFonts w:ascii="微软雅黑" w:eastAsia="微软雅黑" w:hAnsi="微软雅黑" w:hint="eastAsia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攻击队外人：攻击队伍以为的玩家</w:t>
      </w:r>
    </w:p>
    <w:p w:rsidR="002429DF" w:rsidRDefault="002429DF" w:rsidP="003B31AA">
      <w:pPr>
        <w:pStyle w:val="a6"/>
        <w:numPr>
          <w:ilvl w:val="0"/>
          <w:numId w:val="1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攻击敌国：攻击跟自己敌国的玩家</w:t>
      </w:r>
    </w:p>
    <w:p w:rsidR="00706E19" w:rsidRDefault="003A6544" w:rsidP="00813FE6">
      <w:r>
        <w:rPr>
          <w:rFonts w:ascii="宋体" w:eastAsia="宋体" w:cs="宋体" w:hint="eastAsia"/>
          <w:kern w:val="0"/>
          <w:sz w:val="18"/>
          <w:szCs w:val="18"/>
          <w:lang w:val="zh-CN"/>
        </w:rPr>
        <w:object w:dxaOrig="17040" w:dyaOrig="960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2.25pt;height:237.75pt" o:ole="">
            <v:imagedata r:id="rId9" o:title=""/>
          </v:shape>
          <o:OLEObject Type="Embed" ProgID="Picture.PicObj.1" ShapeID="_x0000_i1025" DrawAspect="Content" ObjectID="_1453729872" r:id="rId10"/>
        </w:object>
      </w:r>
    </w:p>
    <w:p w:rsidR="00885676" w:rsidRPr="0063398C" w:rsidRDefault="00885676" w:rsidP="00813FE6">
      <w:pPr>
        <w:rPr>
          <w:rFonts w:ascii="微软雅黑" w:eastAsia="微软雅黑" w:hAnsi="微软雅黑"/>
          <w:b/>
          <w:color w:val="FF0000"/>
          <w:sz w:val="18"/>
          <w:szCs w:val="18"/>
        </w:rPr>
      </w:pPr>
      <w:r w:rsidRPr="0063398C">
        <w:rPr>
          <w:rFonts w:ascii="微软雅黑" w:eastAsia="微软雅黑" w:hAnsi="微软雅黑" w:hint="eastAsia"/>
          <w:b/>
          <w:color w:val="FF0000"/>
          <w:sz w:val="18"/>
          <w:szCs w:val="18"/>
        </w:rPr>
        <w:t>美术需求：</w:t>
      </w:r>
    </w:p>
    <w:p w:rsidR="00885676" w:rsidRPr="007D3583" w:rsidRDefault="00B662B4" w:rsidP="007D3583">
      <w:pPr>
        <w:pStyle w:val="a6"/>
        <w:numPr>
          <w:ilvl w:val="0"/>
          <w:numId w:val="13"/>
        </w:numPr>
        <w:ind w:firstLineChars="0"/>
        <w:rPr>
          <w:rFonts w:ascii="微软雅黑" w:eastAsia="微软雅黑" w:hAnsi="微软雅黑"/>
          <w:color w:val="FF0000"/>
          <w:sz w:val="18"/>
          <w:szCs w:val="18"/>
        </w:rPr>
      </w:pPr>
      <w:r>
        <w:rPr>
          <w:rFonts w:ascii="微软雅黑" w:eastAsia="微软雅黑" w:hAnsi="微软雅黑" w:hint="eastAsia"/>
          <w:color w:val="FF0000"/>
          <w:sz w:val="18"/>
          <w:szCs w:val="18"/>
        </w:rPr>
        <w:t>右下角攻击按钮</w:t>
      </w:r>
    </w:p>
    <w:p w:rsidR="001F38C9" w:rsidRDefault="001F38C9" w:rsidP="007D3583">
      <w:pPr>
        <w:pStyle w:val="a6"/>
        <w:numPr>
          <w:ilvl w:val="0"/>
          <w:numId w:val="13"/>
        </w:numPr>
        <w:ind w:firstLineChars="0"/>
        <w:rPr>
          <w:rFonts w:ascii="微软雅黑" w:eastAsia="微软雅黑" w:hAnsi="微软雅黑"/>
          <w:color w:val="FF0000"/>
          <w:sz w:val="18"/>
          <w:szCs w:val="18"/>
        </w:rPr>
      </w:pPr>
      <w:r w:rsidRPr="007D3583">
        <w:rPr>
          <w:rFonts w:ascii="微软雅黑" w:eastAsia="微软雅黑" w:hAnsi="微软雅黑" w:hint="eastAsia"/>
          <w:color w:val="FF0000"/>
          <w:sz w:val="18"/>
          <w:szCs w:val="18"/>
        </w:rPr>
        <w:t>右上角地图边上设计两个按钮，可切换和平模式和</w:t>
      </w:r>
      <w:proofErr w:type="spellStart"/>
      <w:r w:rsidRPr="007D3583">
        <w:rPr>
          <w:rFonts w:ascii="微软雅黑" w:eastAsia="微软雅黑" w:hAnsi="微软雅黑" w:hint="eastAsia"/>
          <w:color w:val="FF0000"/>
          <w:sz w:val="18"/>
          <w:szCs w:val="18"/>
        </w:rPr>
        <w:t>pk</w:t>
      </w:r>
      <w:proofErr w:type="spellEnd"/>
      <w:r w:rsidRPr="007D3583">
        <w:rPr>
          <w:rFonts w:ascii="微软雅黑" w:eastAsia="微软雅黑" w:hAnsi="微软雅黑" w:hint="eastAsia"/>
          <w:color w:val="FF0000"/>
          <w:sz w:val="18"/>
          <w:szCs w:val="18"/>
        </w:rPr>
        <w:t>模式</w:t>
      </w:r>
      <w:r w:rsidR="008C24DC">
        <w:rPr>
          <w:rFonts w:ascii="微软雅黑" w:eastAsia="微软雅黑" w:hAnsi="微软雅黑" w:hint="eastAsia"/>
          <w:color w:val="FF0000"/>
          <w:sz w:val="18"/>
          <w:szCs w:val="18"/>
        </w:rPr>
        <w:t>.</w:t>
      </w:r>
    </w:p>
    <w:p w:rsidR="001D25C5" w:rsidRDefault="001D25C5" w:rsidP="0042098F">
      <w:pPr>
        <w:pStyle w:val="2"/>
        <w:numPr>
          <w:ilvl w:val="0"/>
          <w:numId w:val="1"/>
        </w:numPr>
        <w:spacing w:before="0" w:after="0" w:line="240" w:lineRule="auto"/>
        <w:rPr>
          <w:rFonts w:ascii="微软雅黑" w:eastAsia="微软雅黑" w:hAnsi="微软雅黑"/>
          <w:sz w:val="21"/>
          <w:szCs w:val="21"/>
        </w:rPr>
      </w:pPr>
      <w:bookmarkStart w:id="3" w:name="_Toc379987982"/>
      <w:r w:rsidRPr="00500DC4">
        <w:rPr>
          <w:rFonts w:ascii="微软雅黑" w:eastAsia="微软雅黑" w:hAnsi="微软雅黑" w:hint="eastAsia"/>
          <w:sz w:val="21"/>
          <w:szCs w:val="21"/>
        </w:rPr>
        <w:t>快捷栏</w:t>
      </w:r>
      <w:bookmarkEnd w:id="3"/>
    </w:p>
    <w:p w:rsidR="004B4FE4" w:rsidRDefault="00B91668" w:rsidP="004B4FE4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《神作》</w:t>
      </w:r>
      <w:r w:rsidRPr="00B91668">
        <w:rPr>
          <w:rFonts w:ascii="微软雅黑" w:eastAsia="微软雅黑" w:hAnsi="微软雅黑" w:hint="eastAsia"/>
          <w:sz w:val="18"/>
          <w:szCs w:val="18"/>
        </w:rPr>
        <w:t>提供</w:t>
      </w:r>
      <w:r>
        <w:rPr>
          <w:rFonts w:ascii="微软雅黑" w:eastAsia="微软雅黑" w:hAnsi="微软雅黑" w:hint="eastAsia"/>
          <w:sz w:val="18"/>
          <w:szCs w:val="18"/>
        </w:rPr>
        <w:t>5</w:t>
      </w:r>
      <w:r w:rsidRPr="00B91668">
        <w:rPr>
          <w:rFonts w:ascii="微软雅黑" w:eastAsia="微软雅黑" w:hAnsi="微软雅黑" w:hint="eastAsia"/>
          <w:sz w:val="18"/>
          <w:szCs w:val="18"/>
        </w:rPr>
        <w:t>个快捷栏</w:t>
      </w:r>
      <w:r w:rsidR="00AF62A3">
        <w:rPr>
          <w:rFonts w:ascii="微软雅黑" w:eastAsia="微软雅黑" w:hAnsi="微软雅黑" w:hint="eastAsia"/>
          <w:sz w:val="18"/>
          <w:szCs w:val="18"/>
        </w:rPr>
        <w:t>，</w:t>
      </w:r>
      <w:proofErr w:type="gramStart"/>
      <w:r w:rsidR="00AF62A3">
        <w:rPr>
          <w:rFonts w:ascii="微软雅黑" w:eastAsia="微软雅黑" w:hAnsi="微软雅黑" w:hint="eastAsia"/>
          <w:sz w:val="18"/>
          <w:szCs w:val="18"/>
        </w:rPr>
        <w:t>玩家需</w:t>
      </w:r>
      <w:proofErr w:type="gramEnd"/>
      <w:r w:rsidR="00AF62A3">
        <w:rPr>
          <w:rFonts w:ascii="微软雅黑" w:eastAsia="微软雅黑" w:hAnsi="微软雅黑" w:hint="eastAsia"/>
          <w:sz w:val="18"/>
          <w:szCs w:val="18"/>
        </w:rPr>
        <w:t>进入背包界面，点击想要放置</w:t>
      </w:r>
      <w:proofErr w:type="gramStart"/>
      <w:r w:rsidR="00AF62A3">
        <w:rPr>
          <w:rFonts w:ascii="微软雅黑" w:eastAsia="微软雅黑" w:hAnsi="微软雅黑" w:hint="eastAsia"/>
          <w:sz w:val="18"/>
          <w:szCs w:val="18"/>
        </w:rPr>
        <w:t>快捷栏</w:t>
      </w:r>
      <w:proofErr w:type="gramEnd"/>
      <w:r w:rsidR="00AF62A3">
        <w:rPr>
          <w:rFonts w:ascii="微软雅黑" w:eastAsia="微软雅黑" w:hAnsi="微软雅黑" w:hint="eastAsia"/>
          <w:sz w:val="18"/>
          <w:szCs w:val="18"/>
        </w:rPr>
        <w:t>的道具。</w:t>
      </w:r>
    </w:p>
    <w:p w:rsidR="00AF62A3" w:rsidRDefault="00AF62A3" w:rsidP="004B4FE4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道具</w:t>
      </w:r>
      <w:proofErr w:type="gramStart"/>
      <w:r w:rsidR="007D3FBA">
        <w:rPr>
          <w:rFonts w:ascii="微软雅黑" w:eastAsia="微软雅黑" w:hAnsi="微软雅黑" w:hint="eastAsia"/>
          <w:sz w:val="18"/>
          <w:szCs w:val="18"/>
        </w:rPr>
        <w:t>击</w:t>
      </w:r>
      <w:proofErr w:type="gramEnd"/>
      <w:r w:rsidR="007D3FBA">
        <w:rPr>
          <w:rFonts w:ascii="微软雅黑" w:eastAsia="微软雅黑" w:hAnsi="微软雅黑" w:hint="eastAsia"/>
          <w:sz w:val="18"/>
          <w:szCs w:val="18"/>
        </w:rPr>
        <w:t>后会弹出提示框：</w:t>
      </w:r>
    </w:p>
    <w:p w:rsidR="007D3FBA" w:rsidRDefault="007D3FBA" w:rsidP="004B4FE4">
      <w:r>
        <w:object w:dxaOrig="3116" w:dyaOrig="2776">
          <v:shape id="_x0000_i1026" type="#_x0000_t75" style="width:156pt;height:138.75pt" o:ole="">
            <v:imagedata r:id="rId11" o:title=""/>
          </v:shape>
          <o:OLEObject Type="Embed" ProgID="Visio.Drawing.11" ShapeID="_x0000_i1026" DrawAspect="Content" ObjectID="_1453729873" r:id="rId12"/>
        </w:object>
      </w:r>
    </w:p>
    <w:p w:rsidR="002B1898" w:rsidRPr="002B1898" w:rsidRDefault="002B1898" w:rsidP="004B4FE4">
      <w:pPr>
        <w:rPr>
          <w:rFonts w:ascii="微软雅黑" w:eastAsia="微软雅黑" w:hAnsi="微软雅黑"/>
          <w:sz w:val="18"/>
          <w:szCs w:val="18"/>
        </w:rPr>
      </w:pPr>
      <w:r w:rsidRPr="002B1898">
        <w:rPr>
          <w:rFonts w:ascii="微软雅黑" w:eastAsia="微软雅黑" w:hAnsi="微软雅黑" w:hint="eastAsia"/>
          <w:sz w:val="18"/>
          <w:szCs w:val="18"/>
        </w:rPr>
        <w:t>技能点击后会弹出提示框：</w:t>
      </w:r>
    </w:p>
    <w:p w:rsidR="002B1898" w:rsidRDefault="00257CC1" w:rsidP="004B4FE4">
      <w:r>
        <w:object w:dxaOrig="3116" w:dyaOrig="2776">
          <v:shape id="_x0000_i1027" type="#_x0000_t75" style="width:156pt;height:138.75pt" o:ole="">
            <v:imagedata r:id="rId13" o:title=""/>
          </v:shape>
          <o:OLEObject Type="Embed" ProgID="Visio.Drawing.11" ShapeID="_x0000_i1027" DrawAspect="Content" ObjectID="_1453729874" r:id="rId14"/>
        </w:object>
      </w:r>
    </w:p>
    <w:p w:rsidR="00257CC1" w:rsidRPr="002B1898" w:rsidRDefault="007B2DDE" w:rsidP="004B4FE4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当点击设</w:t>
      </w:r>
      <w:proofErr w:type="gramStart"/>
      <w:r>
        <w:rPr>
          <w:rFonts w:ascii="微软雅黑" w:eastAsia="微软雅黑" w:hAnsi="微软雅黑" w:hint="eastAsia"/>
          <w:sz w:val="18"/>
          <w:szCs w:val="18"/>
        </w:rPr>
        <w:t>快捷栏</w:t>
      </w:r>
      <w:proofErr w:type="gramEnd"/>
      <w:r>
        <w:rPr>
          <w:rFonts w:ascii="微软雅黑" w:eastAsia="微软雅黑" w:hAnsi="微软雅黑" w:hint="eastAsia"/>
          <w:sz w:val="18"/>
          <w:szCs w:val="18"/>
        </w:rPr>
        <w:t>的时候，界面上的快捷按钮</w:t>
      </w:r>
      <w:r w:rsidRPr="007B2DDE">
        <w:rPr>
          <w:rFonts w:ascii="微软雅黑" w:eastAsia="微软雅黑" w:hAnsi="微软雅黑" w:hint="eastAsia"/>
          <w:b/>
          <w:sz w:val="18"/>
          <w:szCs w:val="18"/>
        </w:rPr>
        <w:t>高亮闪烁</w:t>
      </w:r>
      <w:r>
        <w:rPr>
          <w:rFonts w:ascii="微软雅黑" w:eastAsia="微软雅黑" w:hAnsi="微软雅黑" w:hint="eastAsia"/>
          <w:sz w:val="18"/>
          <w:szCs w:val="18"/>
        </w:rPr>
        <w:t>（参考君王2的设置</w:t>
      </w:r>
      <w:proofErr w:type="gramStart"/>
      <w:r>
        <w:rPr>
          <w:rFonts w:ascii="微软雅黑" w:eastAsia="微软雅黑" w:hAnsi="微软雅黑" w:hint="eastAsia"/>
          <w:sz w:val="18"/>
          <w:szCs w:val="18"/>
        </w:rPr>
        <w:t>快捷栏</w:t>
      </w:r>
      <w:proofErr w:type="gramEnd"/>
      <w:r>
        <w:rPr>
          <w:rFonts w:ascii="微软雅黑" w:eastAsia="微软雅黑" w:hAnsi="微软雅黑" w:hint="eastAsia"/>
          <w:sz w:val="18"/>
          <w:szCs w:val="18"/>
        </w:rPr>
        <w:t>界面），同时可点击对应按钮，则该道具或技能会放置到</w:t>
      </w:r>
      <w:proofErr w:type="gramStart"/>
      <w:r>
        <w:rPr>
          <w:rFonts w:ascii="微软雅黑" w:eastAsia="微软雅黑" w:hAnsi="微软雅黑" w:hint="eastAsia"/>
          <w:sz w:val="18"/>
          <w:szCs w:val="18"/>
        </w:rPr>
        <w:t>快捷栏</w:t>
      </w:r>
      <w:proofErr w:type="gramEnd"/>
      <w:r>
        <w:rPr>
          <w:rFonts w:ascii="微软雅黑" w:eastAsia="微软雅黑" w:hAnsi="微软雅黑" w:hint="eastAsia"/>
          <w:sz w:val="18"/>
          <w:szCs w:val="18"/>
        </w:rPr>
        <w:t>里面，点击其他区域表示返回刚才的操作。</w:t>
      </w:r>
    </w:p>
    <w:p w:rsidR="001B3845" w:rsidRDefault="001B3845" w:rsidP="004B4FE4">
      <w:pPr>
        <w:rPr>
          <w:rFonts w:ascii="微软雅黑" w:eastAsia="微软雅黑" w:hAnsi="微软雅黑"/>
          <w:sz w:val="18"/>
          <w:szCs w:val="18"/>
        </w:rPr>
      </w:pPr>
      <w:proofErr w:type="gramStart"/>
      <w:r>
        <w:rPr>
          <w:rFonts w:ascii="微软雅黑" w:eastAsia="微软雅黑" w:hAnsi="微软雅黑" w:hint="eastAsia"/>
          <w:sz w:val="18"/>
          <w:szCs w:val="18"/>
        </w:rPr>
        <w:t>快捷栏</w:t>
      </w:r>
      <w:proofErr w:type="gramEnd"/>
      <w:r>
        <w:rPr>
          <w:rFonts w:ascii="微软雅黑" w:eastAsia="微软雅黑" w:hAnsi="微软雅黑" w:hint="eastAsia"/>
          <w:sz w:val="18"/>
          <w:szCs w:val="18"/>
        </w:rPr>
        <w:t>的道具只能点击使用，不能做拖拽，丢弃等操作</w:t>
      </w:r>
    </w:p>
    <w:p w:rsidR="00DE0D58" w:rsidRDefault="001A0B55" w:rsidP="004B4FE4">
      <w:pPr>
        <w:rPr>
          <w:rFonts w:ascii="微软雅黑" w:eastAsia="微软雅黑" w:hAnsi="微软雅黑"/>
          <w:sz w:val="18"/>
          <w:szCs w:val="18"/>
        </w:rPr>
      </w:pPr>
      <w:r>
        <w:object w:dxaOrig="17114" w:dyaOrig="9674">
          <v:shape id="_x0000_i1028" type="#_x0000_t75" style="width:414.75pt;height:234.75pt" o:ole="">
            <v:imagedata r:id="rId15" o:title=""/>
          </v:shape>
          <o:OLEObject Type="Embed" ProgID="Visio.Drawing.11" ShapeID="_x0000_i1028" DrawAspect="Content" ObjectID="_1453729875" r:id="rId16"/>
        </w:object>
      </w:r>
      <w:r w:rsidR="00FF2357" w:rsidRPr="00FF2357">
        <w:rPr>
          <w:rFonts w:ascii="微软雅黑" w:eastAsia="微软雅黑" w:hAnsi="微软雅黑" w:hint="eastAsia"/>
          <w:color w:val="FF0000"/>
          <w:sz w:val="18"/>
          <w:szCs w:val="18"/>
        </w:rPr>
        <w:t>美术需求：</w:t>
      </w:r>
    </w:p>
    <w:p w:rsidR="00995AD8" w:rsidRPr="001D6636" w:rsidRDefault="00995AD8" w:rsidP="004B4FE4">
      <w:pPr>
        <w:rPr>
          <w:rFonts w:ascii="微软雅黑" w:eastAsia="微软雅黑" w:hAnsi="微软雅黑"/>
          <w:color w:val="FF0000"/>
          <w:sz w:val="18"/>
          <w:szCs w:val="18"/>
        </w:rPr>
      </w:pPr>
      <w:r w:rsidRPr="001D6636">
        <w:rPr>
          <w:rFonts w:ascii="微软雅黑" w:eastAsia="微软雅黑" w:hAnsi="微软雅黑" w:hint="eastAsia"/>
          <w:color w:val="FF0000"/>
          <w:sz w:val="18"/>
          <w:szCs w:val="18"/>
        </w:rPr>
        <w:t>如上图下方</w:t>
      </w:r>
      <w:r w:rsidR="00511FD7">
        <w:rPr>
          <w:rFonts w:ascii="微软雅黑" w:eastAsia="微软雅黑" w:hAnsi="微软雅黑" w:hint="eastAsia"/>
          <w:color w:val="FF0000"/>
          <w:sz w:val="18"/>
          <w:szCs w:val="18"/>
        </w:rPr>
        <w:t>5</w:t>
      </w:r>
      <w:r w:rsidRPr="001D6636">
        <w:rPr>
          <w:rFonts w:ascii="微软雅黑" w:eastAsia="微软雅黑" w:hAnsi="微软雅黑" w:hint="eastAsia"/>
          <w:color w:val="FF0000"/>
          <w:sz w:val="18"/>
          <w:szCs w:val="18"/>
        </w:rPr>
        <w:t>个快捷键按钮</w:t>
      </w:r>
    </w:p>
    <w:p w:rsidR="001D25C5" w:rsidRDefault="001D25C5" w:rsidP="0042098F">
      <w:pPr>
        <w:pStyle w:val="2"/>
        <w:numPr>
          <w:ilvl w:val="0"/>
          <w:numId w:val="1"/>
        </w:numPr>
        <w:spacing w:before="0" w:after="0" w:line="240" w:lineRule="auto"/>
        <w:rPr>
          <w:rFonts w:ascii="微软雅黑" w:eastAsia="微软雅黑" w:hAnsi="微软雅黑"/>
          <w:sz w:val="21"/>
          <w:szCs w:val="21"/>
        </w:rPr>
      </w:pPr>
      <w:bookmarkStart w:id="4" w:name="_Toc379987983"/>
      <w:r w:rsidRPr="00500DC4">
        <w:rPr>
          <w:rFonts w:ascii="微软雅黑" w:eastAsia="微软雅黑" w:hAnsi="微软雅黑" w:hint="eastAsia"/>
          <w:sz w:val="21"/>
          <w:szCs w:val="21"/>
        </w:rPr>
        <w:t>技能释放</w:t>
      </w:r>
      <w:bookmarkEnd w:id="4"/>
    </w:p>
    <w:p w:rsidR="002C09C5" w:rsidRDefault="00446492" w:rsidP="00D52246">
      <w:pPr>
        <w:rPr>
          <w:ins w:id="5" w:author="武文彬" w:date="2014-02-11T11:13:00Z"/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释放技能不会在界面上跳字，只显示伤害的值，技能不同有不同的动作表现</w:t>
      </w:r>
    </w:p>
    <w:p w:rsidR="002C09C5" w:rsidRPr="002C09C5" w:rsidRDefault="00BB3DB2" w:rsidP="003A1994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都没看到有连击的动作和飘字</w:t>
      </w:r>
    </w:p>
    <w:p w:rsidR="002C09C5" w:rsidRPr="002C09C5" w:rsidRDefault="001D25C5" w:rsidP="002C09C5">
      <w:pPr>
        <w:pStyle w:val="2"/>
        <w:numPr>
          <w:ilvl w:val="0"/>
          <w:numId w:val="1"/>
        </w:numPr>
        <w:spacing w:before="0" w:after="0" w:line="240" w:lineRule="auto"/>
        <w:rPr>
          <w:rFonts w:ascii="微软雅黑" w:eastAsia="微软雅黑" w:hAnsi="微软雅黑"/>
          <w:sz w:val="21"/>
          <w:szCs w:val="21"/>
        </w:rPr>
      </w:pPr>
      <w:bookmarkStart w:id="6" w:name="_Toc379987984"/>
      <w:r w:rsidRPr="00500DC4">
        <w:rPr>
          <w:rFonts w:ascii="微软雅黑" w:eastAsia="微软雅黑" w:hAnsi="微软雅黑" w:hint="eastAsia"/>
          <w:sz w:val="21"/>
          <w:szCs w:val="21"/>
        </w:rPr>
        <w:lastRenderedPageBreak/>
        <w:t>角色成长</w:t>
      </w:r>
      <w:bookmarkEnd w:id="6"/>
    </w:p>
    <w:p w:rsidR="002E4A47" w:rsidRDefault="00F127DE" w:rsidP="00F127DE">
      <w:pPr>
        <w:rPr>
          <w:rFonts w:ascii="微软雅黑" w:eastAsia="微软雅黑" w:hAnsi="微软雅黑"/>
          <w:sz w:val="18"/>
          <w:szCs w:val="18"/>
        </w:rPr>
      </w:pPr>
      <w:r w:rsidRPr="00F127DE">
        <w:rPr>
          <w:rFonts w:ascii="微软雅黑" w:eastAsia="微软雅黑" w:hAnsi="微软雅黑" w:hint="eastAsia"/>
          <w:sz w:val="18"/>
          <w:szCs w:val="18"/>
        </w:rPr>
        <w:t>沿用</w:t>
      </w:r>
      <w:proofErr w:type="gramStart"/>
      <w:r w:rsidRPr="00F127DE">
        <w:rPr>
          <w:rFonts w:ascii="微软雅黑" w:eastAsia="微软雅黑" w:hAnsi="微软雅黑" w:hint="eastAsia"/>
          <w:sz w:val="18"/>
          <w:szCs w:val="18"/>
        </w:rPr>
        <w:t>页游版</w:t>
      </w:r>
      <w:proofErr w:type="gramEnd"/>
      <w:r w:rsidRPr="00F127DE">
        <w:rPr>
          <w:rFonts w:ascii="微软雅黑" w:eastAsia="微软雅黑" w:hAnsi="微软雅黑" w:hint="eastAsia"/>
          <w:sz w:val="18"/>
          <w:szCs w:val="18"/>
        </w:rPr>
        <w:t>的成长方式，装备的替换方式依旧是每三十级一套，每换一套会自动提升一个档次的品质</w:t>
      </w:r>
      <w:ins w:id="7" w:author="武文彬" w:date="2014-02-11T11:12:00Z">
        <w:r w:rsidR="002C09C5">
          <w:rPr>
            <w:rFonts w:ascii="微软雅黑" w:eastAsia="微软雅黑" w:hAnsi="微软雅黑" w:hint="eastAsia"/>
            <w:sz w:val="18"/>
            <w:szCs w:val="18"/>
          </w:rPr>
          <w:t>。</w:t>
        </w:r>
      </w:ins>
    </w:p>
    <w:p w:rsidR="00F127DE" w:rsidRPr="00F127DE" w:rsidRDefault="002E4A47" w:rsidP="00E153BB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角色等级上限还是沿用</w:t>
      </w:r>
      <w:proofErr w:type="gramStart"/>
      <w:r>
        <w:rPr>
          <w:rFonts w:ascii="微软雅黑" w:eastAsia="微软雅黑" w:hAnsi="微软雅黑" w:hint="eastAsia"/>
          <w:sz w:val="18"/>
          <w:szCs w:val="18"/>
        </w:rPr>
        <w:t>页游版</w:t>
      </w:r>
      <w:proofErr w:type="gramEnd"/>
      <w:r>
        <w:rPr>
          <w:rFonts w:ascii="微软雅黑" w:eastAsia="微软雅黑" w:hAnsi="微软雅黑" w:hint="eastAsia"/>
          <w:sz w:val="18"/>
          <w:szCs w:val="18"/>
        </w:rPr>
        <w:t>的设计为150级，人类进程也保留</w:t>
      </w:r>
    </w:p>
    <w:p w:rsidR="001D25C5" w:rsidRDefault="001D25C5" w:rsidP="0042098F">
      <w:pPr>
        <w:pStyle w:val="2"/>
        <w:numPr>
          <w:ilvl w:val="0"/>
          <w:numId w:val="1"/>
        </w:numPr>
        <w:spacing w:before="0" w:after="0" w:line="240" w:lineRule="auto"/>
        <w:rPr>
          <w:rFonts w:ascii="微软雅黑" w:eastAsia="微软雅黑" w:hAnsi="微软雅黑"/>
          <w:sz w:val="21"/>
          <w:szCs w:val="21"/>
        </w:rPr>
      </w:pPr>
      <w:bookmarkStart w:id="8" w:name="_Toc379987985"/>
      <w:r w:rsidRPr="00500DC4">
        <w:rPr>
          <w:rFonts w:ascii="微软雅黑" w:eastAsia="微软雅黑" w:hAnsi="微软雅黑" w:hint="eastAsia"/>
          <w:sz w:val="21"/>
          <w:szCs w:val="21"/>
        </w:rPr>
        <w:t>坐骑规划</w:t>
      </w:r>
      <w:bookmarkEnd w:id="8"/>
    </w:p>
    <w:p w:rsidR="00097CA8" w:rsidRPr="001A14A3" w:rsidRDefault="00097CA8" w:rsidP="001A14A3">
      <w:pPr>
        <w:pStyle w:val="3"/>
        <w:numPr>
          <w:ilvl w:val="0"/>
          <w:numId w:val="7"/>
        </w:numPr>
        <w:spacing w:before="0" w:after="0" w:line="240" w:lineRule="auto"/>
        <w:rPr>
          <w:rFonts w:ascii="微软雅黑" w:eastAsia="微软雅黑" w:hAnsi="微软雅黑"/>
          <w:sz w:val="18"/>
          <w:szCs w:val="18"/>
        </w:rPr>
      </w:pPr>
      <w:bookmarkStart w:id="9" w:name="_Toc379987986"/>
      <w:r w:rsidRPr="001A14A3">
        <w:rPr>
          <w:rFonts w:ascii="微软雅黑" w:eastAsia="微软雅黑" w:hAnsi="微软雅黑" w:hint="eastAsia"/>
          <w:sz w:val="18"/>
          <w:szCs w:val="18"/>
        </w:rPr>
        <w:t>坐骑进阶</w:t>
      </w:r>
      <w:bookmarkEnd w:id="9"/>
    </w:p>
    <w:p w:rsidR="00097CA8" w:rsidRDefault="00097CA8" w:rsidP="00097CA8">
      <w:pPr>
        <w:ind w:left="42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坐骑进阶保留现在的设计，</w:t>
      </w:r>
      <w:proofErr w:type="gramStart"/>
      <w:r>
        <w:rPr>
          <w:rFonts w:ascii="微软雅黑" w:eastAsia="微软雅黑" w:hAnsi="微软雅黑" w:hint="eastAsia"/>
          <w:sz w:val="18"/>
          <w:szCs w:val="18"/>
        </w:rPr>
        <w:t>祝福值</w:t>
      </w:r>
      <w:proofErr w:type="gramEnd"/>
      <w:r>
        <w:rPr>
          <w:rFonts w:ascii="微软雅黑" w:eastAsia="微软雅黑" w:hAnsi="微软雅黑" w:hint="eastAsia"/>
          <w:sz w:val="18"/>
          <w:szCs w:val="18"/>
        </w:rPr>
        <w:t>保留，普通玩家24点</w:t>
      </w:r>
      <w:proofErr w:type="gramStart"/>
      <w:r>
        <w:rPr>
          <w:rFonts w:ascii="微软雅黑" w:eastAsia="微软雅黑" w:hAnsi="微软雅黑" w:hint="eastAsia"/>
          <w:sz w:val="18"/>
          <w:szCs w:val="18"/>
        </w:rPr>
        <w:t>祝福值</w:t>
      </w:r>
      <w:proofErr w:type="gramEnd"/>
      <w:r>
        <w:rPr>
          <w:rFonts w:ascii="微软雅黑" w:eastAsia="微软雅黑" w:hAnsi="微软雅黑" w:hint="eastAsia"/>
          <w:sz w:val="18"/>
          <w:szCs w:val="18"/>
        </w:rPr>
        <w:t>清空，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vip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玩家根据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vip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的等级不同，所保留的</w:t>
      </w:r>
      <w:proofErr w:type="gramStart"/>
      <w:r>
        <w:rPr>
          <w:rFonts w:ascii="微软雅黑" w:eastAsia="微软雅黑" w:hAnsi="微软雅黑" w:hint="eastAsia"/>
          <w:sz w:val="18"/>
          <w:szCs w:val="18"/>
        </w:rPr>
        <w:t>祝福值</w:t>
      </w:r>
      <w:proofErr w:type="gramEnd"/>
      <w:r>
        <w:rPr>
          <w:rFonts w:ascii="微软雅黑" w:eastAsia="微软雅黑" w:hAnsi="微软雅黑" w:hint="eastAsia"/>
          <w:sz w:val="18"/>
          <w:szCs w:val="18"/>
        </w:rPr>
        <w:t>不同，最高的可保留全部祝福值</w:t>
      </w:r>
      <w:r w:rsidR="00294B12">
        <w:rPr>
          <w:rFonts w:ascii="微软雅黑" w:eastAsia="微软雅黑" w:hAnsi="微软雅黑" w:hint="eastAsia"/>
          <w:sz w:val="18"/>
          <w:szCs w:val="18"/>
        </w:rPr>
        <w:t>。具体保留幅度如下所列：</w:t>
      </w:r>
    </w:p>
    <w:tbl>
      <w:tblPr>
        <w:tblStyle w:val="a5"/>
        <w:tblW w:w="0" w:type="auto"/>
        <w:tblInd w:w="420" w:type="dxa"/>
        <w:tblLook w:val="04A0" w:firstRow="1" w:lastRow="0" w:firstColumn="1" w:lastColumn="0" w:noHBand="0" w:noVBand="1"/>
      </w:tblPr>
      <w:tblGrid>
        <w:gridCol w:w="1086"/>
        <w:gridCol w:w="1656"/>
      </w:tblGrid>
      <w:tr w:rsidR="00037604" w:rsidTr="00283998">
        <w:tc>
          <w:tcPr>
            <w:tcW w:w="1086" w:type="dxa"/>
          </w:tcPr>
          <w:p w:rsidR="00037604" w:rsidRDefault="00037604" w:rsidP="00097CA8">
            <w:pPr>
              <w:rPr>
                <w:rFonts w:ascii="微软雅黑" w:eastAsia="微软雅黑" w:hAnsi="微软雅黑"/>
                <w:sz w:val="18"/>
                <w:szCs w:val="18"/>
              </w:rPr>
            </w:pPr>
            <w:proofErr w:type="spellStart"/>
            <w:r>
              <w:rPr>
                <w:rFonts w:ascii="微软雅黑" w:eastAsia="微软雅黑" w:hAnsi="微软雅黑"/>
                <w:sz w:val="18"/>
                <w:szCs w:val="18"/>
              </w:rPr>
              <w:t>V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ip</w:t>
            </w:r>
            <w:proofErr w:type="spellEnd"/>
            <w:r>
              <w:rPr>
                <w:rFonts w:ascii="微软雅黑" w:eastAsia="微软雅黑" w:hAnsi="微软雅黑" w:hint="eastAsia"/>
                <w:sz w:val="18"/>
                <w:szCs w:val="18"/>
              </w:rPr>
              <w:t>等级</w:t>
            </w:r>
          </w:p>
        </w:tc>
        <w:tc>
          <w:tcPr>
            <w:tcW w:w="1656" w:type="dxa"/>
          </w:tcPr>
          <w:p w:rsidR="00037604" w:rsidRDefault="00037604" w:rsidP="00097CA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保留祝福百分比</w:t>
            </w:r>
          </w:p>
        </w:tc>
      </w:tr>
      <w:tr w:rsidR="00037604" w:rsidTr="00283998">
        <w:tc>
          <w:tcPr>
            <w:tcW w:w="1086" w:type="dxa"/>
          </w:tcPr>
          <w:p w:rsidR="00037604" w:rsidRDefault="00037604" w:rsidP="00097CA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1656" w:type="dxa"/>
          </w:tcPr>
          <w:p w:rsidR="00037604" w:rsidRDefault="004353B9" w:rsidP="00097CA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3</w:t>
            </w:r>
            <w:r w:rsidR="00037604">
              <w:rPr>
                <w:rFonts w:ascii="微软雅黑" w:eastAsia="微软雅黑" w:hAnsi="微软雅黑" w:hint="eastAsia"/>
                <w:sz w:val="18"/>
                <w:szCs w:val="18"/>
              </w:rPr>
              <w:t>0%</w:t>
            </w:r>
          </w:p>
        </w:tc>
      </w:tr>
      <w:tr w:rsidR="00037604" w:rsidTr="00283998">
        <w:tc>
          <w:tcPr>
            <w:tcW w:w="1086" w:type="dxa"/>
          </w:tcPr>
          <w:p w:rsidR="00037604" w:rsidRDefault="00037604" w:rsidP="00097CA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2</w:t>
            </w:r>
          </w:p>
        </w:tc>
        <w:tc>
          <w:tcPr>
            <w:tcW w:w="1656" w:type="dxa"/>
          </w:tcPr>
          <w:p w:rsidR="00037604" w:rsidRDefault="004353B9" w:rsidP="00097CA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4</w:t>
            </w:r>
            <w:r w:rsidR="00037604">
              <w:rPr>
                <w:rFonts w:ascii="微软雅黑" w:eastAsia="微软雅黑" w:hAnsi="微软雅黑" w:hint="eastAsia"/>
                <w:sz w:val="18"/>
                <w:szCs w:val="18"/>
              </w:rPr>
              <w:t>0%</w:t>
            </w:r>
          </w:p>
        </w:tc>
      </w:tr>
      <w:tr w:rsidR="00037604" w:rsidTr="00283998">
        <w:tc>
          <w:tcPr>
            <w:tcW w:w="1086" w:type="dxa"/>
          </w:tcPr>
          <w:p w:rsidR="00037604" w:rsidRDefault="00037604" w:rsidP="00097CA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3</w:t>
            </w:r>
          </w:p>
        </w:tc>
        <w:tc>
          <w:tcPr>
            <w:tcW w:w="1656" w:type="dxa"/>
          </w:tcPr>
          <w:p w:rsidR="00037604" w:rsidRDefault="00037604" w:rsidP="00097CA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50%</w:t>
            </w:r>
          </w:p>
        </w:tc>
      </w:tr>
      <w:tr w:rsidR="00037604" w:rsidTr="00283998">
        <w:tc>
          <w:tcPr>
            <w:tcW w:w="1086" w:type="dxa"/>
          </w:tcPr>
          <w:p w:rsidR="00037604" w:rsidRDefault="00037604" w:rsidP="00097CA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4</w:t>
            </w:r>
          </w:p>
        </w:tc>
        <w:tc>
          <w:tcPr>
            <w:tcW w:w="1656" w:type="dxa"/>
          </w:tcPr>
          <w:p w:rsidR="00037604" w:rsidRDefault="00037604" w:rsidP="00097CA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60%</w:t>
            </w:r>
          </w:p>
        </w:tc>
      </w:tr>
      <w:tr w:rsidR="00037604" w:rsidTr="00283998">
        <w:tc>
          <w:tcPr>
            <w:tcW w:w="1086" w:type="dxa"/>
          </w:tcPr>
          <w:p w:rsidR="00037604" w:rsidRDefault="00037604" w:rsidP="00097CA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5</w:t>
            </w:r>
          </w:p>
        </w:tc>
        <w:tc>
          <w:tcPr>
            <w:tcW w:w="1656" w:type="dxa"/>
          </w:tcPr>
          <w:p w:rsidR="00037604" w:rsidRDefault="00037604" w:rsidP="00097CA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70%</w:t>
            </w:r>
          </w:p>
        </w:tc>
      </w:tr>
      <w:tr w:rsidR="00037604" w:rsidTr="00283998">
        <w:tc>
          <w:tcPr>
            <w:tcW w:w="1086" w:type="dxa"/>
          </w:tcPr>
          <w:p w:rsidR="00037604" w:rsidRDefault="00037604" w:rsidP="00097CA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6</w:t>
            </w:r>
          </w:p>
        </w:tc>
        <w:tc>
          <w:tcPr>
            <w:tcW w:w="1656" w:type="dxa"/>
          </w:tcPr>
          <w:p w:rsidR="00037604" w:rsidRDefault="00037604" w:rsidP="00097CA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80%</w:t>
            </w:r>
          </w:p>
        </w:tc>
      </w:tr>
      <w:tr w:rsidR="00037604" w:rsidTr="00283998">
        <w:tc>
          <w:tcPr>
            <w:tcW w:w="1086" w:type="dxa"/>
          </w:tcPr>
          <w:p w:rsidR="00037604" w:rsidRDefault="00037604" w:rsidP="00097CA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7</w:t>
            </w:r>
          </w:p>
        </w:tc>
        <w:tc>
          <w:tcPr>
            <w:tcW w:w="1656" w:type="dxa"/>
          </w:tcPr>
          <w:p w:rsidR="00037604" w:rsidRDefault="00037604" w:rsidP="00097CA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85%</w:t>
            </w:r>
          </w:p>
        </w:tc>
      </w:tr>
      <w:tr w:rsidR="00037604" w:rsidTr="00283998">
        <w:tc>
          <w:tcPr>
            <w:tcW w:w="1086" w:type="dxa"/>
          </w:tcPr>
          <w:p w:rsidR="00037604" w:rsidRDefault="00037604" w:rsidP="00097CA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8</w:t>
            </w:r>
          </w:p>
        </w:tc>
        <w:tc>
          <w:tcPr>
            <w:tcW w:w="1656" w:type="dxa"/>
          </w:tcPr>
          <w:p w:rsidR="00037604" w:rsidRDefault="00037604" w:rsidP="00097CA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90%</w:t>
            </w:r>
          </w:p>
        </w:tc>
      </w:tr>
      <w:tr w:rsidR="00037604" w:rsidTr="00283998">
        <w:tc>
          <w:tcPr>
            <w:tcW w:w="1086" w:type="dxa"/>
          </w:tcPr>
          <w:p w:rsidR="00037604" w:rsidRDefault="00037604" w:rsidP="00097CA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9</w:t>
            </w:r>
          </w:p>
        </w:tc>
        <w:tc>
          <w:tcPr>
            <w:tcW w:w="1656" w:type="dxa"/>
          </w:tcPr>
          <w:p w:rsidR="00037604" w:rsidRDefault="00037604" w:rsidP="00097CA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100%</w:t>
            </w:r>
          </w:p>
        </w:tc>
      </w:tr>
    </w:tbl>
    <w:p w:rsidR="00294B12" w:rsidRDefault="00294B12" w:rsidP="00097CA8">
      <w:pPr>
        <w:ind w:left="420"/>
        <w:rPr>
          <w:rFonts w:ascii="微软雅黑" w:eastAsia="微软雅黑" w:hAnsi="微软雅黑"/>
          <w:sz w:val="18"/>
          <w:szCs w:val="18"/>
        </w:rPr>
      </w:pPr>
    </w:p>
    <w:p w:rsidR="00097CA8" w:rsidRPr="001A14A3" w:rsidRDefault="00097CA8" w:rsidP="001A14A3">
      <w:pPr>
        <w:pStyle w:val="3"/>
        <w:numPr>
          <w:ilvl w:val="0"/>
          <w:numId w:val="7"/>
        </w:numPr>
        <w:spacing w:before="0" w:after="0" w:line="240" w:lineRule="auto"/>
        <w:rPr>
          <w:rFonts w:ascii="微软雅黑" w:eastAsia="微软雅黑" w:hAnsi="微软雅黑"/>
          <w:sz w:val="18"/>
          <w:szCs w:val="18"/>
        </w:rPr>
      </w:pPr>
      <w:bookmarkStart w:id="10" w:name="_Toc379987987"/>
      <w:r w:rsidRPr="001A14A3">
        <w:rPr>
          <w:rFonts w:ascii="微软雅黑" w:eastAsia="微软雅黑" w:hAnsi="微软雅黑" w:hint="eastAsia"/>
          <w:sz w:val="18"/>
          <w:szCs w:val="18"/>
        </w:rPr>
        <w:t>坐骑装备强化</w:t>
      </w:r>
      <w:bookmarkEnd w:id="10"/>
    </w:p>
    <w:p w:rsidR="00097CA8" w:rsidRDefault="00097CA8" w:rsidP="00097CA8">
      <w:pPr>
        <w:ind w:left="420"/>
        <w:rPr>
          <w:rFonts w:ascii="微软雅黑" w:eastAsia="微软雅黑" w:hAnsi="微软雅黑"/>
          <w:sz w:val="18"/>
          <w:szCs w:val="18"/>
        </w:rPr>
      </w:pPr>
      <w:r w:rsidRPr="00B33FF2">
        <w:rPr>
          <w:rFonts w:ascii="微软雅黑" w:eastAsia="微软雅黑" w:hAnsi="微软雅黑" w:hint="eastAsia"/>
          <w:sz w:val="18"/>
          <w:szCs w:val="18"/>
        </w:rPr>
        <w:t>坐骑</w:t>
      </w:r>
      <w:r>
        <w:rPr>
          <w:rFonts w:ascii="微软雅黑" w:eastAsia="微软雅黑" w:hAnsi="微软雅黑" w:hint="eastAsia"/>
          <w:sz w:val="18"/>
          <w:szCs w:val="18"/>
        </w:rPr>
        <w:t>装备炼化和坐骑装备升星合并为一种：升星。升星规则如下：</w:t>
      </w:r>
    </w:p>
    <w:p w:rsidR="00097CA8" w:rsidRPr="00653E80" w:rsidRDefault="00097CA8" w:rsidP="00097CA8">
      <w:pPr>
        <w:pStyle w:val="a6"/>
        <w:numPr>
          <w:ilvl w:val="0"/>
          <w:numId w:val="5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653E80">
        <w:rPr>
          <w:rFonts w:ascii="微软雅黑" w:eastAsia="微软雅黑" w:hAnsi="微软雅黑" w:hint="eastAsia"/>
          <w:sz w:val="18"/>
          <w:szCs w:val="18"/>
        </w:rPr>
        <w:t>升星最高等级为</w:t>
      </w:r>
      <w:r>
        <w:rPr>
          <w:rFonts w:ascii="微软雅黑" w:eastAsia="微软雅黑" w:hAnsi="微软雅黑" w:hint="eastAsia"/>
          <w:sz w:val="18"/>
          <w:szCs w:val="18"/>
        </w:rPr>
        <w:t>10</w:t>
      </w:r>
      <w:r w:rsidRPr="00653E80">
        <w:rPr>
          <w:rFonts w:ascii="微软雅黑" w:eastAsia="微软雅黑" w:hAnsi="微软雅黑" w:hint="eastAsia"/>
          <w:sz w:val="18"/>
          <w:szCs w:val="18"/>
        </w:rPr>
        <w:t>0星</w:t>
      </w:r>
    </w:p>
    <w:p w:rsidR="00097CA8" w:rsidRPr="00653E80" w:rsidRDefault="00097CA8" w:rsidP="00097CA8">
      <w:pPr>
        <w:pStyle w:val="a6"/>
        <w:numPr>
          <w:ilvl w:val="0"/>
          <w:numId w:val="5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653E80">
        <w:rPr>
          <w:rFonts w:ascii="微软雅黑" w:eastAsia="微软雅黑" w:hAnsi="微软雅黑" w:hint="eastAsia"/>
          <w:sz w:val="18"/>
          <w:szCs w:val="18"/>
        </w:rPr>
        <w:t>升星只消耗游戏币</w:t>
      </w:r>
    </w:p>
    <w:p w:rsidR="00097CA8" w:rsidRDefault="00097CA8" w:rsidP="00097CA8">
      <w:pPr>
        <w:pStyle w:val="a6"/>
        <w:numPr>
          <w:ilvl w:val="0"/>
          <w:numId w:val="5"/>
        </w:numPr>
        <w:ind w:firstLineChars="0"/>
        <w:rPr>
          <w:ins w:id="11" w:author="武文彬" w:date="2014-02-11T11:14:00Z"/>
          <w:rFonts w:ascii="微软雅黑" w:eastAsia="微软雅黑" w:hAnsi="微软雅黑"/>
          <w:sz w:val="18"/>
          <w:szCs w:val="18"/>
        </w:rPr>
      </w:pPr>
      <w:proofErr w:type="gramStart"/>
      <w:r w:rsidRPr="00653E80">
        <w:rPr>
          <w:rFonts w:ascii="微软雅黑" w:eastAsia="微软雅黑" w:hAnsi="微软雅黑" w:hint="eastAsia"/>
          <w:sz w:val="18"/>
          <w:szCs w:val="18"/>
        </w:rPr>
        <w:t>升星有</w:t>
      </w:r>
      <w:proofErr w:type="gramEnd"/>
      <w:r w:rsidRPr="00653E80">
        <w:rPr>
          <w:rFonts w:ascii="微软雅黑" w:eastAsia="微软雅黑" w:hAnsi="微软雅黑" w:hint="eastAsia"/>
          <w:sz w:val="18"/>
          <w:szCs w:val="18"/>
        </w:rPr>
        <w:t>概率失败，</w:t>
      </w:r>
      <w:r>
        <w:rPr>
          <w:rFonts w:ascii="微软雅黑" w:eastAsia="微软雅黑" w:hAnsi="微软雅黑" w:hint="eastAsia"/>
          <w:sz w:val="18"/>
          <w:szCs w:val="18"/>
        </w:rPr>
        <w:t>失败不退等，返还部分游戏</w:t>
      </w:r>
      <w:proofErr w:type="gramStart"/>
      <w:r>
        <w:rPr>
          <w:rFonts w:ascii="微软雅黑" w:eastAsia="微软雅黑" w:hAnsi="微软雅黑" w:hint="eastAsia"/>
          <w:sz w:val="18"/>
          <w:szCs w:val="18"/>
        </w:rPr>
        <w:t>币或者</w:t>
      </w:r>
      <w:proofErr w:type="gramEnd"/>
      <w:r>
        <w:rPr>
          <w:rFonts w:ascii="微软雅黑" w:eastAsia="微软雅黑" w:hAnsi="微软雅黑" w:hint="eastAsia"/>
          <w:sz w:val="18"/>
          <w:szCs w:val="18"/>
        </w:rPr>
        <w:t>升级经验</w:t>
      </w:r>
    </w:p>
    <w:p w:rsidR="002C09C5" w:rsidRPr="009E508C" w:rsidRDefault="002C09C5" w:rsidP="00097CA8">
      <w:pPr>
        <w:pStyle w:val="a6"/>
        <w:numPr>
          <w:ilvl w:val="0"/>
          <w:numId w:val="5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9E508C">
        <w:rPr>
          <w:rFonts w:ascii="微软雅黑" w:eastAsia="微软雅黑" w:hAnsi="微软雅黑" w:hint="eastAsia"/>
          <w:sz w:val="18"/>
          <w:szCs w:val="18"/>
        </w:rPr>
        <w:t>增加</w:t>
      </w:r>
      <w:proofErr w:type="gramStart"/>
      <w:r w:rsidRPr="009E508C">
        <w:rPr>
          <w:rFonts w:ascii="微软雅黑" w:eastAsia="微软雅黑" w:hAnsi="微软雅黑" w:hint="eastAsia"/>
          <w:sz w:val="18"/>
          <w:szCs w:val="18"/>
        </w:rPr>
        <w:t>一键升星</w:t>
      </w:r>
      <w:r w:rsidR="0020565E" w:rsidRPr="009E508C">
        <w:rPr>
          <w:rFonts w:ascii="微软雅黑" w:eastAsia="微软雅黑" w:hAnsi="微软雅黑" w:hint="eastAsia"/>
          <w:sz w:val="18"/>
          <w:szCs w:val="18"/>
        </w:rPr>
        <w:t>功能</w:t>
      </w:r>
      <w:proofErr w:type="gramEnd"/>
    </w:p>
    <w:p w:rsidR="0020565E" w:rsidRPr="0087010E" w:rsidRDefault="0020565E" w:rsidP="009E508C">
      <w:pPr>
        <w:ind w:left="420"/>
        <w:rPr>
          <w:rFonts w:ascii="微软雅黑" w:eastAsia="微软雅黑" w:hAnsi="微软雅黑"/>
          <w:color w:val="C00000"/>
          <w:sz w:val="18"/>
          <w:szCs w:val="18"/>
        </w:rPr>
      </w:pPr>
      <w:r>
        <w:object w:dxaOrig="15449" w:dyaOrig="9314">
          <v:shape id="_x0000_i1029" type="#_x0000_t75" style="width:414.75pt;height:249.75pt" o:ole="">
            <v:imagedata r:id="rId17" o:title=""/>
          </v:shape>
          <o:OLEObject Type="Embed" ProgID="Visio.Drawing.11" ShapeID="_x0000_i1029" DrawAspect="Content" ObjectID="_1453729876" r:id="rId18"/>
        </w:object>
      </w:r>
      <w:r w:rsidR="0087010E" w:rsidRPr="0087010E">
        <w:rPr>
          <w:rFonts w:ascii="微软雅黑" w:eastAsia="微软雅黑" w:hAnsi="微软雅黑" w:hint="eastAsia"/>
          <w:color w:val="C00000"/>
          <w:sz w:val="18"/>
          <w:szCs w:val="18"/>
        </w:rPr>
        <w:t>美术需求：</w:t>
      </w:r>
    </w:p>
    <w:p w:rsidR="0087010E" w:rsidRPr="0087010E" w:rsidRDefault="0087010E" w:rsidP="0087010E">
      <w:pPr>
        <w:pStyle w:val="a6"/>
        <w:numPr>
          <w:ilvl w:val="0"/>
          <w:numId w:val="14"/>
        </w:numPr>
        <w:ind w:firstLineChars="0"/>
        <w:rPr>
          <w:rFonts w:ascii="微软雅黑" w:eastAsia="微软雅黑" w:hAnsi="微软雅黑"/>
          <w:color w:val="C00000"/>
          <w:sz w:val="18"/>
          <w:szCs w:val="18"/>
        </w:rPr>
      </w:pPr>
      <w:r w:rsidRPr="0087010E">
        <w:rPr>
          <w:rFonts w:ascii="微软雅黑" w:eastAsia="微软雅黑" w:hAnsi="微软雅黑" w:hint="eastAsia"/>
          <w:color w:val="C00000"/>
          <w:sz w:val="18"/>
          <w:szCs w:val="18"/>
        </w:rPr>
        <w:lastRenderedPageBreak/>
        <w:t>合并炼化</w:t>
      </w:r>
      <w:proofErr w:type="gramStart"/>
      <w:r w:rsidRPr="0087010E">
        <w:rPr>
          <w:rFonts w:ascii="微软雅黑" w:eastAsia="微软雅黑" w:hAnsi="微软雅黑" w:hint="eastAsia"/>
          <w:color w:val="C00000"/>
          <w:sz w:val="18"/>
          <w:szCs w:val="18"/>
        </w:rPr>
        <w:t>和升星界面</w:t>
      </w:r>
      <w:proofErr w:type="gramEnd"/>
      <w:r w:rsidRPr="0087010E">
        <w:rPr>
          <w:rFonts w:ascii="微软雅黑" w:eastAsia="微软雅黑" w:hAnsi="微软雅黑" w:hint="eastAsia"/>
          <w:color w:val="C00000"/>
          <w:sz w:val="18"/>
          <w:szCs w:val="18"/>
        </w:rPr>
        <w:t>为一个界面</w:t>
      </w:r>
    </w:p>
    <w:p w:rsidR="0087010E" w:rsidRPr="0087010E" w:rsidRDefault="0087010E" w:rsidP="0087010E">
      <w:pPr>
        <w:pStyle w:val="a6"/>
        <w:numPr>
          <w:ilvl w:val="0"/>
          <w:numId w:val="14"/>
        </w:numPr>
        <w:ind w:firstLineChars="0"/>
        <w:rPr>
          <w:rFonts w:ascii="微软雅黑" w:eastAsia="微软雅黑" w:hAnsi="微软雅黑"/>
          <w:color w:val="C00000"/>
          <w:sz w:val="18"/>
          <w:szCs w:val="18"/>
        </w:rPr>
      </w:pPr>
      <w:r w:rsidRPr="0087010E">
        <w:rPr>
          <w:rFonts w:ascii="微软雅黑" w:eastAsia="微软雅黑" w:hAnsi="微软雅黑" w:hint="eastAsia"/>
          <w:color w:val="C00000"/>
          <w:sz w:val="18"/>
          <w:szCs w:val="18"/>
        </w:rPr>
        <w:t>坐骑界面增加</w:t>
      </w:r>
      <w:proofErr w:type="gramStart"/>
      <w:r w:rsidRPr="0087010E">
        <w:rPr>
          <w:rFonts w:ascii="微软雅黑" w:eastAsia="微软雅黑" w:hAnsi="微软雅黑" w:hint="eastAsia"/>
          <w:color w:val="C00000"/>
          <w:sz w:val="18"/>
          <w:szCs w:val="18"/>
        </w:rPr>
        <w:t>一键升星按钮</w:t>
      </w:r>
      <w:proofErr w:type="gramEnd"/>
    </w:p>
    <w:p w:rsidR="00CD0021" w:rsidRPr="009B4C70" w:rsidRDefault="00CD0021" w:rsidP="009B4C70">
      <w:pPr>
        <w:pStyle w:val="2"/>
        <w:numPr>
          <w:ilvl w:val="0"/>
          <w:numId w:val="1"/>
        </w:numPr>
        <w:spacing w:before="0" w:after="0" w:line="240" w:lineRule="auto"/>
        <w:rPr>
          <w:rFonts w:ascii="微软雅黑" w:eastAsia="微软雅黑" w:hAnsi="微软雅黑"/>
          <w:sz w:val="21"/>
          <w:szCs w:val="21"/>
        </w:rPr>
      </w:pPr>
      <w:bookmarkStart w:id="12" w:name="_Toc379987988"/>
      <w:r w:rsidRPr="009B4C70">
        <w:rPr>
          <w:rFonts w:ascii="微软雅黑" w:eastAsia="微软雅黑" w:hAnsi="微软雅黑" w:hint="eastAsia"/>
          <w:sz w:val="21"/>
          <w:szCs w:val="21"/>
        </w:rPr>
        <w:t>系统修改相关</w:t>
      </w:r>
      <w:bookmarkEnd w:id="12"/>
    </w:p>
    <w:p w:rsidR="00C544E2" w:rsidRPr="00CB074F" w:rsidRDefault="00B634EC" w:rsidP="001A14A3">
      <w:pPr>
        <w:pStyle w:val="3"/>
        <w:numPr>
          <w:ilvl w:val="0"/>
          <w:numId w:val="10"/>
        </w:numPr>
        <w:spacing w:before="0" w:after="0" w:line="240" w:lineRule="auto"/>
        <w:rPr>
          <w:rFonts w:ascii="微软雅黑" w:eastAsia="微软雅黑" w:hAnsi="微软雅黑"/>
          <w:sz w:val="18"/>
          <w:szCs w:val="18"/>
        </w:rPr>
      </w:pPr>
      <w:bookmarkStart w:id="13" w:name="_Toc379987989"/>
      <w:r w:rsidRPr="00CB074F">
        <w:rPr>
          <w:rFonts w:ascii="微软雅黑" w:eastAsia="微软雅黑" w:hAnsi="微软雅黑" w:hint="eastAsia"/>
          <w:sz w:val="18"/>
          <w:szCs w:val="18"/>
        </w:rPr>
        <w:t>装备</w:t>
      </w:r>
      <w:r w:rsidR="00C544E2" w:rsidRPr="00CB074F">
        <w:rPr>
          <w:rFonts w:ascii="微软雅黑" w:eastAsia="微软雅黑" w:hAnsi="微软雅黑" w:hint="eastAsia"/>
          <w:sz w:val="18"/>
          <w:szCs w:val="18"/>
        </w:rPr>
        <w:t>系统</w:t>
      </w:r>
      <w:bookmarkEnd w:id="13"/>
    </w:p>
    <w:p w:rsidR="00CA7CD5" w:rsidRPr="008259D4" w:rsidRDefault="00CA7CD5" w:rsidP="008259D4">
      <w:pPr>
        <w:pStyle w:val="a6"/>
        <w:numPr>
          <w:ilvl w:val="0"/>
          <w:numId w:val="9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8259D4">
        <w:rPr>
          <w:rFonts w:ascii="微软雅黑" w:eastAsia="微软雅黑" w:hAnsi="微软雅黑" w:hint="eastAsia"/>
          <w:sz w:val="18"/>
          <w:szCs w:val="18"/>
        </w:rPr>
        <w:t>装备升级</w:t>
      </w:r>
    </w:p>
    <w:p w:rsidR="00CA7CD5" w:rsidRDefault="00CA7CD5" w:rsidP="00CA7CD5">
      <w:pPr>
        <w:ind w:firstLine="420"/>
        <w:rPr>
          <w:rFonts w:ascii="微软雅黑" w:eastAsia="微软雅黑" w:hAnsi="微软雅黑"/>
          <w:sz w:val="18"/>
          <w:szCs w:val="18"/>
        </w:rPr>
      </w:pPr>
      <w:r w:rsidRPr="007A7F64">
        <w:rPr>
          <w:rFonts w:ascii="微软雅黑" w:eastAsia="微软雅黑" w:hAnsi="微软雅黑" w:hint="eastAsia"/>
          <w:sz w:val="18"/>
          <w:szCs w:val="18"/>
        </w:rPr>
        <w:t>装备等级成长通过用旧装备加材料（图纸，原材料等）方式进行提升</w:t>
      </w:r>
      <w:r>
        <w:rPr>
          <w:rFonts w:ascii="微软雅黑" w:eastAsia="微软雅黑" w:hAnsi="微软雅黑" w:hint="eastAsia"/>
          <w:sz w:val="18"/>
          <w:szCs w:val="18"/>
        </w:rPr>
        <w:t>，第一套装备系统赠送，后面分别在31级，61级，91级，121级段替换，材料需要通过特定副本或者相应等级的野外怪获得。</w:t>
      </w:r>
    </w:p>
    <w:p w:rsidR="00CA7CD5" w:rsidRPr="0060170E" w:rsidRDefault="00CA7CD5" w:rsidP="00CA7CD5">
      <w:pPr>
        <w:ind w:firstLine="42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其中，装备升级功能和装备升阶功能合并，1级装备品质为白色，31级装备为蓝色，之后分别为：黄色，绿色，紫色。</w:t>
      </w:r>
    </w:p>
    <w:p w:rsidR="00CA7CD5" w:rsidRPr="00C64A4E" w:rsidRDefault="00CA7CD5" w:rsidP="00C64A4E">
      <w:pPr>
        <w:pStyle w:val="a6"/>
        <w:numPr>
          <w:ilvl w:val="0"/>
          <w:numId w:val="9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C64A4E">
        <w:rPr>
          <w:rFonts w:ascii="微软雅黑" w:eastAsia="微软雅黑" w:hAnsi="微软雅黑" w:hint="eastAsia"/>
          <w:sz w:val="18"/>
          <w:szCs w:val="18"/>
        </w:rPr>
        <w:t>装备强化</w:t>
      </w:r>
    </w:p>
    <w:p w:rsidR="00CA7CD5" w:rsidRPr="006E69F3" w:rsidRDefault="00CA7CD5" w:rsidP="00CA7CD5">
      <w:pPr>
        <w:ind w:left="420"/>
        <w:rPr>
          <w:rFonts w:ascii="微软雅黑" w:eastAsia="微软雅黑" w:hAnsi="微软雅黑"/>
          <w:sz w:val="18"/>
          <w:szCs w:val="18"/>
        </w:rPr>
      </w:pPr>
      <w:r w:rsidRPr="006E69F3">
        <w:rPr>
          <w:rFonts w:ascii="微软雅黑" w:eastAsia="微软雅黑" w:hAnsi="微软雅黑" w:hint="eastAsia"/>
          <w:sz w:val="18"/>
          <w:szCs w:val="18"/>
        </w:rPr>
        <w:t>装备强化等级和角色等级挂钩，</w:t>
      </w:r>
      <w:r>
        <w:rPr>
          <w:rFonts w:ascii="微软雅黑" w:eastAsia="微软雅黑" w:hAnsi="微软雅黑" w:hint="eastAsia"/>
          <w:sz w:val="18"/>
          <w:szCs w:val="18"/>
        </w:rPr>
        <w:t>只消耗游戏币，游戏币的量随强化等级逐级递增，每点击一次必定成功到下一强化等级</w:t>
      </w:r>
    </w:p>
    <w:p w:rsidR="00CA7CD5" w:rsidRPr="00C64A4E" w:rsidRDefault="00CA7CD5" w:rsidP="00C64A4E">
      <w:pPr>
        <w:pStyle w:val="a6"/>
        <w:numPr>
          <w:ilvl w:val="0"/>
          <w:numId w:val="9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C64A4E">
        <w:rPr>
          <w:rFonts w:ascii="微软雅黑" w:eastAsia="微软雅黑" w:hAnsi="微软雅黑" w:hint="eastAsia"/>
          <w:sz w:val="18"/>
          <w:szCs w:val="18"/>
        </w:rPr>
        <w:t>装备镶嵌</w:t>
      </w:r>
    </w:p>
    <w:p w:rsidR="00CA7CD5" w:rsidRPr="00ED3484" w:rsidRDefault="00CA7CD5" w:rsidP="00CA7CD5">
      <w:pPr>
        <w:ind w:left="42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沿用目前的镶嵌方式，去除成长俸禄兑换的方式。</w:t>
      </w:r>
    </w:p>
    <w:p w:rsidR="00CA7CD5" w:rsidRPr="002A6883" w:rsidRDefault="00CA7CD5" w:rsidP="001A14A3">
      <w:pPr>
        <w:pStyle w:val="3"/>
        <w:numPr>
          <w:ilvl w:val="0"/>
          <w:numId w:val="10"/>
        </w:numPr>
        <w:spacing w:before="0" w:after="0" w:line="240" w:lineRule="auto"/>
        <w:rPr>
          <w:rFonts w:ascii="微软雅黑" w:eastAsia="微软雅黑" w:hAnsi="微软雅黑"/>
          <w:sz w:val="18"/>
          <w:szCs w:val="18"/>
        </w:rPr>
      </w:pPr>
      <w:bookmarkStart w:id="14" w:name="_Toc379987990"/>
      <w:r w:rsidRPr="002A6883">
        <w:rPr>
          <w:rFonts w:ascii="微软雅黑" w:eastAsia="微软雅黑" w:hAnsi="微软雅黑" w:hint="eastAsia"/>
          <w:sz w:val="18"/>
          <w:szCs w:val="18"/>
        </w:rPr>
        <w:t>羽翼系统</w:t>
      </w:r>
      <w:bookmarkEnd w:id="14"/>
    </w:p>
    <w:p w:rsidR="00CA7CD5" w:rsidRDefault="00CA7CD5" w:rsidP="00CA7CD5">
      <w:pPr>
        <w:ind w:left="42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羽翼注灵和羽翼强化合并成一功能。羽翼强化规则如下：</w:t>
      </w:r>
    </w:p>
    <w:p w:rsidR="00CA7CD5" w:rsidRDefault="00CA7CD5" w:rsidP="00CA7CD5">
      <w:pPr>
        <w:pStyle w:val="a6"/>
        <w:numPr>
          <w:ilvl w:val="0"/>
          <w:numId w:val="6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EA78F9">
        <w:rPr>
          <w:rFonts w:ascii="微软雅黑" w:eastAsia="微软雅黑" w:hAnsi="微软雅黑" w:hint="eastAsia"/>
          <w:sz w:val="18"/>
          <w:szCs w:val="18"/>
        </w:rPr>
        <w:t>羽翼强化等级最高为100级</w:t>
      </w:r>
    </w:p>
    <w:p w:rsidR="00CA7CD5" w:rsidRDefault="00CA7CD5" w:rsidP="00CA7CD5">
      <w:pPr>
        <w:pStyle w:val="a6"/>
        <w:numPr>
          <w:ilvl w:val="0"/>
          <w:numId w:val="6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FD0A64">
        <w:rPr>
          <w:rFonts w:ascii="微软雅黑" w:eastAsia="微软雅黑" w:hAnsi="微软雅黑" w:hint="eastAsia"/>
          <w:sz w:val="18"/>
          <w:szCs w:val="18"/>
        </w:rPr>
        <w:t>羽翼通过培养的方式成长，每培养一次升级几点经验，经验满时升级到下一级</w:t>
      </w:r>
    </w:p>
    <w:p w:rsidR="009B4C70" w:rsidRPr="009F5952" w:rsidRDefault="00CA7CD5" w:rsidP="00CA7CD5">
      <w:pPr>
        <w:pStyle w:val="a6"/>
        <w:numPr>
          <w:ilvl w:val="0"/>
          <w:numId w:val="6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9F5952">
        <w:rPr>
          <w:rFonts w:ascii="微软雅黑" w:eastAsia="微软雅黑" w:hAnsi="微软雅黑" w:hint="eastAsia"/>
          <w:sz w:val="18"/>
          <w:szCs w:val="18"/>
        </w:rPr>
        <w:t>羽翼可以用银币或元宝两种方式培养，每天可培养的次数固定（根据vip等级不同，可培养的次数不同</w:t>
      </w:r>
      <w:del w:id="15" w:author="武文彬" w:date="2014-02-11T11:16:00Z">
        <w:r w:rsidRPr="009F5952" w:rsidDel="00513E83">
          <w:rPr>
            <w:rFonts w:ascii="微软雅黑" w:eastAsia="微软雅黑" w:hAnsi="微软雅黑" w:hint="eastAsia"/>
            <w:sz w:val="18"/>
            <w:szCs w:val="18"/>
          </w:rPr>
          <w:delText>。</w:delText>
        </w:r>
      </w:del>
    </w:p>
    <w:sectPr w:rsidR="009B4C70" w:rsidRPr="009F595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85869" w:rsidRDefault="00E85869" w:rsidP="002C09C5">
      <w:r>
        <w:separator/>
      </w:r>
    </w:p>
  </w:endnote>
  <w:endnote w:type="continuationSeparator" w:id="0">
    <w:p w:rsidR="00E85869" w:rsidRDefault="00E85869" w:rsidP="002C09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85869" w:rsidRDefault="00E85869" w:rsidP="002C09C5">
      <w:r>
        <w:separator/>
      </w:r>
    </w:p>
  </w:footnote>
  <w:footnote w:type="continuationSeparator" w:id="0">
    <w:p w:rsidR="00E85869" w:rsidRDefault="00E85869" w:rsidP="002C09C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3F5A0A"/>
    <w:multiLevelType w:val="hybridMultilevel"/>
    <w:tmpl w:val="F2D095F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174A2545"/>
    <w:multiLevelType w:val="hybridMultilevel"/>
    <w:tmpl w:val="26B8A97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1D492400"/>
    <w:multiLevelType w:val="hybridMultilevel"/>
    <w:tmpl w:val="BE263C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14B782C"/>
    <w:multiLevelType w:val="hybridMultilevel"/>
    <w:tmpl w:val="15D8432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3F6F505B"/>
    <w:multiLevelType w:val="hybridMultilevel"/>
    <w:tmpl w:val="9E7A41B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42B54DCC"/>
    <w:multiLevelType w:val="hybridMultilevel"/>
    <w:tmpl w:val="AA0ACB1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47EC7405"/>
    <w:multiLevelType w:val="hybridMultilevel"/>
    <w:tmpl w:val="9E7A41B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5705288C"/>
    <w:multiLevelType w:val="hybridMultilevel"/>
    <w:tmpl w:val="88E897F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>
    <w:nsid w:val="5957258C"/>
    <w:multiLevelType w:val="hybridMultilevel"/>
    <w:tmpl w:val="53A8E11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>
    <w:nsid w:val="5A146FEE"/>
    <w:multiLevelType w:val="hybridMultilevel"/>
    <w:tmpl w:val="BD5AD33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5F755CD2"/>
    <w:multiLevelType w:val="hybridMultilevel"/>
    <w:tmpl w:val="80E439A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>
    <w:nsid w:val="6E8F417B"/>
    <w:multiLevelType w:val="hybridMultilevel"/>
    <w:tmpl w:val="2A2C2268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72C00660"/>
    <w:multiLevelType w:val="hybridMultilevel"/>
    <w:tmpl w:val="A1DCDE4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7C6746A1"/>
    <w:multiLevelType w:val="hybridMultilevel"/>
    <w:tmpl w:val="9744A514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3"/>
  </w:num>
  <w:num w:numId="2">
    <w:abstractNumId w:val="11"/>
  </w:num>
  <w:num w:numId="3">
    <w:abstractNumId w:val="6"/>
  </w:num>
  <w:num w:numId="4">
    <w:abstractNumId w:val="4"/>
  </w:num>
  <w:num w:numId="5">
    <w:abstractNumId w:val="8"/>
  </w:num>
  <w:num w:numId="6">
    <w:abstractNumId w:val="7"/>
  </w:num>
  <w:num w:numId="7">
    <w:abstractNumId w:val="9"/>
  </w:num>
  <w:num w:numId="8">
    <w:abstractNumId w:val="0"/>
  </w:num>
  <w:num w:numId="9">
    <w:abstractNumId w:val="5"/>
  </w:num>
  <w:num w:numId="10">
    <w:abstractNumId w:val="2"/>
  </w:num>
  <w:num w:numId="11">
    <w:abstractNumId w:val="3"/>
  </w:num>
  <w:num w:numId="12">
    <w:abstractNumId w:val="12"/>
  </w:num>
  <w:num w:numId="13">
    <w:abstractNumId w:val="1"/>
  </w:num>
  <w:num w:numId="1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D25C5"/>
    <w:rsid w:val="00033C59"/>
    <w:rsid w:val="00037604"/>
    <w:rsid w:val="00097CA8"/>
    <w:rsid w:val="000A635F"/>
    <w:rsid w:val="000B4ECE"/>
    <w:rsid w:val="000F1061"/>
    <w:rsid w:val="001263C5"/>
    <w:rsid w:val="00135EDD"/>
    <w:rsid w:val="001A0B55"/>
    <w:rsid w:val="001A14A3"/>
    <w:rsid w:val="001B3845"/>
    <w:rsid w:val="001C198D"/>
    <w:rsid w:val="001D25C5"/>
    <w:rsid w:val="001D2BD5"/>
    <w:rsid w:val="001D6636"/>
    <w:rsid w:val="001F38C9"/>
    <w:rsid w:val="0020565E"/>
    <w:rsid w:val="002429DF"/>
    <w:rsid w:val="00257CC1"/>
    <w:rsid w:val="00261CB6"/>
    <w:rsid w:val="00283998"/>
    <w:rsid w:val="00294B12"/>
    <w:rsid w:val="002A6883"/>
    <w:rsid w:val="002B1898"/>
    <w:rsid w:val="002C09C5"/>
    <w:rsid w:val="002E4A47"/>
    <w:rsid w:val="00343C06"/>
    <w:rsid w:val="00380ACD"/>
    <w:rsid w:val="003908FE"/>
    <w:rsid w:val="00392DF0"/>
    <w:rsid w:val="003A1994"/>
    <w:rsid w:val="003A4414"/>
    <w:rsid w:val="003A6544"/>
    <w:rsid w:val="003B31AA"/>
    <w:rsid w:val="003B382C"/>
    <w:rsid w:val="003B636E"/>
    <w:rsid w:val="0042098F"/>
    <w:rsid w:val="004353B9"/>
    <w:rsid w:val="0043687E"/>
    <w:rsid w:val="00446492"/>
    <w:rsid w:val="004B4FE4"/>
    <w:rsid w:val="004D19B6"/>
    <w:rsid w:val="00500DC4"/>
    <w:rsid w:val="00511FD7"/>
    <w:rsid w:val="00513E83"/>
    <w:rsid w:val="0056698E"/>
    <w:rsid w:val="00590500"/>
    <w:rsid w:val="00611B12"/>
    <w:rsid w:val="0063398C"/>
    <w:rsid w:val="00706E19"/>
    <w:rsid w:val="00750DA6"/>
    <w:rsid w:val="007B2DDE"/>
    <w:rsid w:val="007D3583"/>
    <w:rsid w:val="007D3FBA"/>
    <w:rsid w:val="00813FE6"/>
    <w:rsid w:val="008259D4"/>
    <w:rsid w:val="0087010E"/>
    <w:rsid w:val="00885676"/>
    <w:rsid w:val="008C10B9"/>
    <w:rsid w:val="008C24DC"/>
    <w:rsid w:val="008E3B76"/>
    <w:rsid w:val="00902F8A"/>
    <w:rsid w:val="009220C1"/>
    <w:rsid w:val="00965B9C"/>
    <w:rsid w:val="00980023"/>
    <w:rsid w:val="00995AD8"/>
    <w:rsid w:val="009B4C70"/>
    <w:rsid w:val="009E508C"/>
    <w:rsid w:val="009F015E"/>
    <w:rsid w:val="009F5952"/>
    <w:rsid w:val="00A146A7"/>
    <w:rsid w:val="00A40E78"/>
    <w:rsid w:val="00A97AD5"/>
    <w:rsid w:val="00AA1B21"/>
    <w:rsid w:val="00AA2B77"/>
    <w:rsid w:val="00AF62A3"/>
    <w:rsid w:val="00B634EC"/>
    <w:rsid w:val="00B662B4"/>
    <w:rsid w:val="00B91668"/>
    <w:rsid w:val="00BA475E"/>
    <w:rsid w:val="00BB3DB2"/>
    <w:rsid w:val="00C00734"/>
    <w:rsid w:val="00C16835"/>
    <w:rsid w:val="00C527BE"/>
    <w:rsid w:val="00C544E2"/>
    <w:rsid w:val="00C64A4E"/>
    <w:rsid w:val="00CA3A37"/>
    <w:rsid w:val="00CA7CD5"/>
    <w:rsid w:val="00CB074F"/>
    <w:rsid w:val="00CB44B4"/>
    <w:rsid w:val="00CD0021"/>
    <w:rsid w:val="00CE2AAD"/>
    <w:rsid w:val="00D464E5"/>
    <w:rsid w:val="00D52246"/>
    <w:rsid w:val="00D56387"/>
    <w:rsid w:val="00D86BA0"/>
    <w:rsid w:val="00DB412B"/>
    <w:rsid w:val="00DD165F"/>
    <w:rsid w:val="00DD7826"/>
    <w:rsid w:val="00DE0D58"/>
    <w:rsid w:val="00DF4BA7"/>
    <w:rsid w:val="00E070B6"/>
    <w:rsid w:val="00E153BB"/>
    <w:rsid w:val="00E85869"/>
    <w:rsid w:val="00EA1762"/>
    <w:rsid w:val="00EE2A53"/>
    <w:rsid w:val="00EE7391"/>
    <w:rsid w:val="00EE79C2"/>
    <w:rsid w:val="00F127DE"/>
    <w:rsid w:val="00F16713"/>
    <w:rsid w:val="00F17406"/>
    <w:rsid w:val="00F22E17"/>
    <w:rsid w:val="00F71A36"/>
    <w:rsid w:val="00FF23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0F106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00DC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A7CD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500DC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0F1061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semiHidden/>
    <w:unhideWhenUsed/>
    <w:qFormat/>
    <w:rsid w:val="000A635F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0A635F"/>
  </w:style>
  <w:style w:type="paragraph" w:styleId="20">
    <w:name w:val="toc 2"/>
    <w:basedOn w:val="a"/>
    <w:next w:val="a"/>
    <w:autoRedefine/>
    <w:uiPriority w:val="39"/>
    <w:unhideWhenUsed/>
    <w:rsid w:val="0056698E"/>
    <w:pPr>
      <w:tabs>
        <w:tab w:val="left" w:pos="1260"/>
        <w:tab w:val="right" w:leader="dot" w:pos="8296"/>
      </w:tabs>
      <w:ind w:leftChars="200" w:left="420"/>
    </w:pPr>
  </w:style>
  <w:style w:type="character" w:styleId="a3">
    <w:name w:val="Hyperlink"/>
    <w:basedOn w:val="a0"/>
    <w:uiPriority w:val="99"/>
    <w:unhideWhenUsed/>
    <w:rsid w:val="000A635F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0A635F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0A635F"/>
    <w:rPr>
      <w:sz w:val="18"/>
      <w:szCs w:val="18"/>
    </w:rPr>
  </w:style>
  <w:style w:type="table" w:styleId="a5">
    <w:name w:val="Table Grid"/>
    <w:basedOn w:val="a1"/>
    <w:uiPriority w:val="59"/>
    <w:rsid w:val="000A635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Char">
    <w:name w:val="标题 3 Char"/>
    <w:basedOn w:val="a0"/>
    <w:link w:val="3"/>
    <w:uiPriority w:val="9"/>
    <w:rsid w:val="00CA7CD5"/>
    <w:rPr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CA7CD5"/>
    <w:pPr>
      <w:ind w:firstLineChars="200" w:firstLine="420"/>
    </w:pPr>
  </w:style>
  <w:style w:type="paragraph" w:styleId="30">
    <w:name w:val="toc 3"/>
    <w:basedOn w:val="a"/>
    <w:next w:val="a"/>
    <w:autoRedefine/>
    <w:uiPriority w:val="39"/>
    <w:unhideWhenUsed/>
    <w:rsid w:val="009F5952"/>
    <w:pPr>
      <w:ind w:leftChars="400" w:left="840"/>
    </w:pPr>
  </w:style>
  <w:style w:type="paragraph" w:styleId="a7">
    <w:name w:val="header"/>
    <w:basedOn w:val="a"/>
    <w:link w:val="Char0"/>
    <w:uiPriority w:val="99"/>
    <w:unhideWhenUsed/>
    <w:rsid w:val="002C09C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rsid w:val="002C09C5"/>
    <w:rPr>
      <w:sz w:val="18"/>
      <w:szCs w:val="18"/>
    </w:rPr>
  </w:style>
  <w:style w:type="paragraph" w:styleId="a8">
    <w:name w:val="footer"/>
    <w:basedOn w:val="a"/>
    <w:link w:val="Char1"/>
    <w:uiPriority w:val="99"/>
    <w:unhideWhenUsed/>
    <w:rsid w:val="002C09C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rsid w:val="002C09C5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0F106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00DC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A7CD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500DC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0F1061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semiHidden/>
    <w:unhideWhenUsed/>
    <w:qFormat/>
    <w:rsid w:val="000A635F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0A635F"/>
  </w:style>
  <w:style w:type="paragraph" w:styleId="20">
    <w:name w:val="toc 2"/>
    <w:basedOn w:val="a"/>
    <w:next w:val="a"/>
    <w:autoRedefine/>
    <w:uiPriority w:val="39"/>
    <w:unhideWhenUsed/>
    <w:rsid w:val="0056698E"/>
    <w:pPr>
      <w:tabs>
        <w:tab w:val="left" w:pos="1260"/>
        <w:tab w:val="right" w:leader="dot" w:pos="8296"/>
      </w:tabs>
      <w:ind w:leftChars="200" w:left="420"/>
    </w:pPr>
  </w:style>
  <w:style w:type="character" w:styleId="a3">
    <w:name w:val="Hyperlink"/>
    <w:basedOn w:val="a0"/>
    <w:uiPriority w:val="99"/>
    <w:unhideWhenUsed/>
    <w:rsid w:val="000A635F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0A635F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0A635F"/>
    <w:rPr>
      <w:sz w:val="18"/>
      <w:szCs w:val="18"/>
    </w:rPr>
  </w:style>
  <w:style w:type="table" w:styleId="a5">
    <w:name w:val="Table Grid"/>
    <w:basedOn w:val="a1"/>
    <w:uiPriority w:val="59"/>
    <w:rsid w:val="000A635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Char">
    <w:name w:val="标题 3 Char"/>
    <w:basedOn w:val="a0"/>
    <w:link w:val="3"/>
    <w:uiPriority w:val="9"/>
    <w:rsid w:val="00CA7CD5"/>
    <w:rPr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CA7CD5"/>
    <w:pPr>
      <w:ind w:firstLineChars="200" w:firstLine="420"/>
    </w:pPr>
  </w:style>
  <w:style w:type="paragraph" w:styleId="30">
    <w:name w:val="toc 3"/>
    <w:basedOn w:val="a"/>
    <w:next w:val="a"/>
    <w:autoRedefine/>
    <w:uiPriority w:val="39"/>
    <w:unhideWhenUsed/>
    <w:rsid w:val="009F5952"/>
    <w:pPr>
      <w:ind w:leftChars="400" w:left="840"/>
    </w:pPr>
  </w:style>
  <w:style w:type="paragraph" w:styleId="a7">
    <w:name w:val="header"/>
    <w:basedOn w:val="a"/>
    <w:link w:val="Char0"/>
    <w:uiPriority w:val="99"/>
    <w:unhideWhenUsed/>
    <w:rsid w:val="002C09C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rsid w:val="002C09C5"/>
    <w:rPr>
      <w:sz w:val="18"/>
      <w:szCs w:val="18"/>
    </w:rPr>
  </w:style>
  <w:style w:type="paragraph" w:styleId="a8">
    <w:name w:val="footer"/>
    <w:basedOn w:val="a"/>
    <w:link w:val="Char1"/>
    <w:uiPriority w:val="99"/>
    <w:unhideWhenUsed/>
    <w:rsid w:val="002C09C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rsid w:val="002C09C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emf"/><Relationship Id="rId18" Type="http://schemas.openxmlformats.org/officeDocument/2006/relationships/oleObject" Target="embeddings/oleObject5.bin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5.emf"/><Relationship Id="rId2" Type="http://schemas.openxmlformats.org/officeDocument/2006/relationships/numbering" Target="numbering.xml"/><Relationship Id="rId16" Type="http://schemas.openxmlformats.org/officeDocument/2006/relationships/oleObject" Target="embeddings/oleObject4.bin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emf"/><Relationship Id="rId5" Type="http://schemas.openxmlformats.org/officeDocument/2006/relationships/settings" Target="settings.xml"/><Relationship Id="rId15" Type="http://schemas.openxmlformats.org/officeDocument/2006/relationships/image" Target="media/image4.emf"/><Relationship Id="rId10" Type="http://schemas.openxmlformats.org/officeDocument/2006/relationships/oleObject" Target="embeddings/oleObject1.bin"/><Relationship Id="rId19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oleObject" Target="embeddings/oleObject3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839321C-6C7B-408F-8A46-EAFAA9C385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</TotalTime>
  <Pages>5</Pages>
  <Words>361</Words>
  <Characters>2060</Characters>
  <Application>Microsoft Office Word</Application>
  <DocSecurity>0</DocSecurity>
  <Lines>17</Lines>
  <Paragraphs>4</Paragraphs>
  <ScaleCrop>false</ScaleCrop>
  <Company>Microsoft</Company>
  <LinksUpToDate>false</LinksUpToDate>
  <CharactersWithSpaces>2417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yoonho</dc:creator>
  <cp:lastModifiedBy>yoonho</cp:lastModifiedBy>
  <cp:revision>103</cp:revision>
  <dcterms:created xsi:type="dcterms:W3CDTF">2014-02-10T08:20:00Z</dcterms:created>
  <dcterms:modified xsi:type="dcterms:W3CDTF">2014-02-12T09:04:00Z</dcterms:modified>
</cp:coreProperties>
</file>